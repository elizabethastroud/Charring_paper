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128B0" w14:textId="09106D85" w:rsidR="00692542" w:rsidRDefault="000C32A7" w:rsidP="00FD597C">
      <w:pPr>
        <w:pStyle w:val="Heading2"/>
      </w:pPr>
      <w:r>
        <w:t>Turning up the</w:t>
      </w:r>
      <w:r w:rsidR="0036200C">
        <w:t xml:space="preserve"> </w:t>
      </w:r>
      <w:r w:rsidR="0034703C">
        <w:t>heat</w:t>
      </w:r>
      <w:r w:rsidR="0036200C">
        <w:t xml:space="preserve">: </w:t>
      </w:r>
      <w:r w:rsidR="0034703C">
        <w:t>assessing</w:t>
      </w:r>
      <w:r w:rsidR="00692542">
        <w:t xml:space="preserve"> the</w:t>
      </w:r>
      <w:r w:rsidR="00686D7C">
        <w:t xml:space="preserve"> impact of charring</w:t>
      </w:r>
      <w:r w:rsidR="003224DD">
        <w:t xml:space="preserve"> </w:t>
      </w:r>
      <w:r w:rsidR="0034703C">
        <w:t>regime</w:t>
      </w:r>
      <w:r w:rsidR="00686D7C">
        <w:t xml:space="preserve"> on </w:t>
      </w:r>
      <w:r w:rsidR="0034703C">
        <w:t xml:space="preserve">the </w:t>
      </w:r>
      <w:r w:rsidR="009C1D8B">
        <w:t>morphology and</w:t>
      </w:r>
      <w:r w:rsidR="00617B40">
        <w:t xml:space="preserve"> stable </w:t>
      </w:r>
      <w:r w:rsidR="00692542">
        <w:t>isotop</w:t>
      </w:r>
      <w:r w:rsidR="0034703C">
        <w:t>ic</w:t>
      </w:r>
      <w:r w:rsidR="00692542">
        <w:t xml:space="preserve"> </w:t>
      </w:r>
      <w:r w:rsidR="00686D7C">
        <w:t xml:space="preserve">values </w:t>
      </w:r>
      <w:r w:rsidR="0034703C">
        <w:t>of cereal grains</w:t>
      </w:r>
    </w:p>
    <w:p w14:paraId="5F497C68" w14:textId="7A7D8B33" w:rsidR="008519B2" w:rsidRDefault="008519B2" w:rsidP="008519B2"/>
    <w:p w14:paraId="3D52163E" w14:textId="4EDE02CC" w:rsidR="008519B2" w:rsidRDefault="008519B2" w:rsidP="008519B2">
      <w:r>
        <w:t>Authors: Elizabeth Stroud</w:t>
      </w:r>
      <w:r w:rsidR="00D26427">
        <w:rPr>
          <w:vertAlign w:val="superscript"/>
        </w:rPr>
        <w:t>1,2</w:t>
      </w:r>
      <w:r>
        <w:t>, Michael Charles</w:t>
      </w:r>
      <w:r w:rsidR="00D26427" w:rsidRPr="00D26427">
        <w:rPr>
          <w:vertAlign w:val="superscript"/>
        </w:rPr>
        <w:t>2</w:t>
      </w:r>
      <w:r>
        <w:t>, Amy Bogaard</w:t>
      </w:r>
      <w:r w:rsidR="00D26427">
        <w:rPr>
          <w:vertAlign w:val="superscript"/>
        </w:rPr>
        <w:t>2</w:t>
      </w:r>
      <w:r>
        <w:t>, Helena Hamerow</w:t>
      </w:r>
      <w:r w:rsidR="00D26427" w:rsidRPr="00D26427">
        <w:rPr>
          <w:vertAlign w:val="superscript"/>
        </w:rPr>
        <w:t>2</w:t>
      </w:r>
    </w:p>
    <w:p w14:paraId="32B2AF4D" w14:textId="30226BD9" w:rsidR="00D26427" w:rsidRDefault="00D26427" w:rsidP="008519B2"/>
    <w:p w14:paraId="33903342" w14:textId="1CA12E5F" w:rsidR="00D26427" w:rsidRDefault="00D26427" w:rsidP="008519B2">
      <w:r w:rsidRPr="00D26427">
        <w:rPr>
          <w:vertAlign w:val="superscript"/>
        </w:rPr>
        <w:t>1</w:t>
      </w:r>
      <w:r>
        <w:t>Corresponding author (</w:t>
      </w:r>
      <w:hyperlink r:id="rId8" w:history="1">
        <w:r w:rsidRPr="00BF76AB">
          <w:rPr>
            <w:rStyle w:val="Hyperlink"/>
          </w:rPr>
          <w:t>elizabeth.stroud@arch.ox.ac.uk</w:t>
        </w:r>
      </w:hyperlink>
      <w:r>
        <w:t>)</w:t>
      </w:r>
    </w:p>
    <w:p w14:paraId="390461DA" w14:textId="59262446" w:rsidR="00D26427" w:rsidRPr="00D26427" w:rsidRDefault="00D26427" w:rsidP="008519B2">
      <w:r w:rsidRPr="00D26427">
        <w:rPr>
          <w:vertAlign w:val="superscript"/>
        </w:rPr>
        <w:t>2</w:t>
      </w:r>
      <w:r>
        <w:rPr>
          <w:vertAlign w:val="superscript"/>
        </w:rPr>
        <w:t xml:space="preserve"> </w:t>
      </w:r>
      <w:r>
        <w:t>School of Archaeology, University of Oxford, UK.</w:t>
      </w:r>
    </w:p>
    <w:p w14:paraId="00E2E363" w14:textId="36944F95" w:rsidR="0016204A" w:rsidRDefault="0016204A" w:rsidP="0016204A"/>
    <w:p w14:paraId="72BDE6CF" w14:textId="77FBBBF9" w:rsidR="00D26427" w:rsidRDefault="00D26427" w:rsidP="0016204A">
      <w:r>
        <w:t>Declarations of interest: none</w:t>
      </w:r>
    </w:p>
    <w:p w14:paraId="3A6E97F8" w14:textId="77777777" w:rsidR="00D26427" w:rsidRPr="0016204A" w:rsidRDefault="00D26427" w:rsidP="0016204A"/>
    <w:p w14:paraId="0D3E8414" w14:textId="1B39FC06" w:rsidR="0016204A" w:rsidRDefault="0016204A" w:rsidP="0016204A">
      <w:pPr>
        <w:pStyle w:val="Heading3"/>
      </w:pPr>
      <w:r>
        <w:t xml:space="preserve">Abstract </w:t>
      </w:r>
    </w:p>
    <w:p w14:paraId="01121C2F" w14:textId="02593D12" w:rsidR="0016204A" w:rsidRDefault="005A33C5" w:rsidP="0016204A">
      <w:r>
        <w:t>The stable isotop</w:t>
      </w:r>
      <w:r w:rsidR="00E047C4">
        <w:t>e</w:t>
      </w:r>
      <w:r>
        <w:t xml:space="preserve"> values of charred crops are now frequently analysed in archaeology. While previous research has highlighted </w:t>
      </w:r>
      <w:r w:rsidR="000C32A7">
        <w:t>how</w:t>
      </w:r>
      <w:r>
        <w:t xml:space="preserve"> grain morphology and stable carbon and nitrogen </w:t>
      </w:r>
      <w:r w:rsidR="00820CD9">
        <w:t>isotop</w:t>
      </w:r>
      <w:r w:rsidR="00E047C4">
        <w:t>e</w:t>
      </w:r>
      <w:r w:rsidR="00820CD9">
        <w:t xml:space="preserve"> </w:t>
      </w:r>
      <w:r>
        <w:t>value</w:t>
      </w:r>
      <w:r w:rsidR="000C32A7">
        <w:t>s</w:t>
      </w:r>
      <w:r>
        <w:t xml:space="preserve"> </w:t>
      </w:r>
      <w:r w:rsidR="000C32A7">
        <w:t>change with</w:t>
      </w:r>
      <w:r>
        <w:t xml:space="preserve"> </w:t>
      </w:r>
      <w:r w:rsidR="00C84254">
        <w:t xml:space="preserve">grain charring </w:t>
      </w:r>
      <w:r>
        <w:t xml:space="preserve">temperature, such research </w:t>
      </w:r>
      <w:r w:rsidR="00C84254">
        <w:t xml:space="preserve">has been </w:t>
      </w:r>
      <w:r>
        <w:t>limited to temperature ranges under 260</w:t>
      </w:r>
      <w:r>
        <w:sym w:font="Symbol" w:char="F0B0"/>
      </w:r>
      <w:r w:rsidR="00975B05">
        <w:t>C and</w:t>
      </w:r>
      <w:r w:rsidR="00B70CAF">
        <w:t xml:space="preserve"> </w:t>
      </w:r>
      <w:r w:rsidR="0037098C">
        <w:t xml:space="preserve">using </w:t>
      </w:r>
      <w:r w:rsidR="00B70CAF">
        <w:t xml:space="preserve">predominately Mediterranean </w:t>
      </w:r>
      <w:r w:rsidR="005B48AC">
        <w:t>cereals and pulses</w:t>
      </w:r>
      <w:r>
        <w:t xml:space="preserve">. </w:t>
      </w:r>
      <w:r w:rsidR="000C32A7">
        <w:t xml:space="preserve">For the first time, this study provides experimental data on the impact of charring on </w:t>
      </w:r>
      <w:r w:rsidR="005B48AC">
        <w:t xml:space="preserve">two northern European cereals, </w:t>
      </w:r>
      <w:r w:rsidR="000C32A7">
        <w:t>rye and oat</w:t>
      </w:r>
      <w:r w:rsidR="00C93A33">
        <w:t>,</w:t>
      </w:r>
      <w:r w:rsidR="000C32A7">
        <w:t xml:space="preserve"> both morphological</w:t>
      </w:r>
      <w:r w:rsidR="00C93A33">
        <w:t>ly</w:t>
      </w:r>
      <w:r w:rsidR="000C32A7">
        <w:t xml:space="preserve"> and isotopically. </w:t>
      </w:r>
      <w:r w:rsidR="005B48AC">
        <w:t>New e</w:t>
      </w:r>
      <w:r w:rsidR="00B70CAF">
        <w:t xml:space="preserve">xperimental charring of rye, oat, </w:t>
      </w:r>
      <w:ins w:id="0" w:author="Elizabeth Stroud" w:date="2023-01-09T17:14:00Z">
        <w:r w:rsidR="00192464">
          <w:t xml:space="preserve">bread </w:t>
        </w:r>
      </w:ins>
      <w:r w:rsidR="00B70CAF">
        <w:t xml:space="preserve">wheat and </w:t>
      </w:r>
      <w:ins w:id="1" w:author="Elizabeth Stroud" w:date="2023-01-09T17:14:00Z">
        <w:r w:rsidR="00192464">
          <w:t xml:space="preserve">hulled </w:t>
        </w:r>
      </w:ins>
      <w:r w:rsidR="00B70CAF">
        <w:t>barley</w:t>
      </w:r>
      <w:r>
        <w:t xml:space="preserve"> extend</w:t>
      </w:r>
      <w:r w:rsidR="00B70CAF">
        <w:t>s</w:t>
      </w:r>
      <w:r>
        <w:t xml:space="preserve"> the charring window</w:t>
      </w:r>
      <w:r w:rsidR="00B70CAF">
        <w:t xml:space="preserve"> to 300</w:t>
      </w:r>
      <w:r w:rsidR="00B70CAF">
        <w:sym w:font="Symbol" w:char="F0B0"/>
      </w:r>
      <w:r w:rsidR="00B70CAF">
        <w:t>C</w:t>
      </w:r>
      <w:r>
        <w:t xml:space="preserve">, </w:t>
      </w:r>
      <w:r w:rsidR="0037098C">
        <w:t>providing</w:t>
      </w:r>
      <w:r>
        <w:t xml:space="preserve"> an insight into the morphological changes</w:t>
      </w:r>
      <w:r w:rsidR="000C32A7">
        <w:t xml:space="preserve"> to the grains</w:t>
      </w:r>
      <w:r>
        <w:t xml:space="preserve"> as well as </w:t>
      </w:r>
      <w:r w:rsidR="000C32A7">
        <w:t xml:space="preserve">the difference between charred and uncharred </w:t>
      </w:r>
      <w:r>
        <w:t>isotopic</w:t>
      </w:r>
      <w:r w:rsidR="00B70CAF">
        <w:t xml:space="preserve"> </w:t>
      </w:r>
      <w:r w:rsidR="000C32A7">
        <w:t xml:space="preserve">values. </w:t>
      </w:r>
      <w:r w:rsidR="005B48AC">
        <w:t xml:space="preserve">This range of cereals and conditions opens up potential for stable isotopic investigation of medieval agricultural growing conditions and practices in Britain. </w:t>
      </w:r>
      <w:r w:rsidR="000C32A7">
        <w:t xml:space="preserve">The results </w:t>
      </w:r>
      <w:r>
        <w:t xml:space="preserve">indicate that </w:t>
      </w:r>
      <w:r w:rsidR="000C32A7">
        <w:t>isotopically</w:t>
      </w:r>
      <w:r w:rsidR="00C93A33">
        <w:t>,</w:t>
      </w:r>
      <w:r w:rsidR="000C32A7">
        <w:t xml:space="preserve"> a 0.1</w:t>
      </w:r>
      <w:r w:rsidR="00515C8C">
        <w:t>6</w:t>
      </w:r>
      <w:r w:rsidR="000C32A7">
        <w:t>‰ and a 0.</w:t>
      </w:r>
      <w:r w:rsidR="005F44EE">
        <w:t>3</w:t>
      </w:r>
      <w:r w:rsidR="0075395E">
        <w:t>2</w:t>
      </w:r>
      <w:r w:rsidR="000C32A7">
        <w:t xml:space="preserve">‰ offset should be applied to </w:t>
      </w:r>
      <w:r w:rsidR="000C32A7" w:rsidRPr="00CA6EB8">
        <w:t>δ</w:t>
      </w:r>
      <w:r w:rsidR="000C32A7" w:rsidRPr="00CA6EB8">
        <w:rPr>
          <w:vertAlign w:val="superscript"/>
        </w:rPr>
        <w:t>13</w:t>
      </w:r>
      <w:r w:rsidR="000C32A7" w:rsidRPr="00CA6EB8">
        <w:t>C</w:t>
      </w:r>
      <w:r w:rsidR="000C32A7">
        <w:t xml:space="preserve"> and </w:t>
      </w:r>
      <w:r w:rsidR="000C32A7" w:rsidRPr="00E94E37">
        <w:t>δ</w:t>
      </w:r>
      <w:r w:rsidR="000C32A7" w:rsidRPr="00E94E37">
        <w:rPr>
          <w:vertAlign w:val="superscript"/>
        </w:rPr>
        <w:t>15</w:t>
      </w:r>
      <w:r w:rsidR="000C32A7" w:rsidRPr="00E94E37">
        <w:t>N</w:t>
      </w:r>
      <w:r w:rsidR="000C32A7">
        <w:t xml:space="preserve"> values</w:t>
      </w:r>
      <w:r w:rsidR="00E047C4">
        <w:t>,</w:t>
      </w:r>
      <w:r w:rsidR="000C32A7">
        <w:t xml:space="preserve"> respectively</w:t>
      </w:r>
      <w:r w:rsidR="00E047C4">
        <w:t xml:space="preserve">, </w:t>
      </w:r>
      <w:r w:rsidR="000C32A7">
        <w:t>o</w:t>
      </w:r>
      <w:r w:rsidR="00E047C4">
        <w:t>f</w:t>
      </w:r>
      <w:r w:rsidR="000C32A7">
        <w:t xml:space="preserve"> grains charred between 230</w:t>
      </w:r>
      <w:r w:rsidR="00E047C4">
        <w:t xml:space="preserve"> and </w:t>
      </w:r>
      <w:r w:rsidR="000C32A7">
        <w:t>300</w:t>
      </w:r>
      <w:r w:rsidR="000C32A7">
        <w:sym w:font="Symbol" w:char="F0B0"/>
      </w:r>
      <w:r w:rsidR="000C32A7">
        <w:t>C. Morphological</w:t>
      </w:r>
      <w:r w:rsidR="00C93A33">
        <w:t xml:space="preserve"> and</w:t>
      </w:r>
      <w:r>
        <w:t xml:space="preserve"> internal structural changes, as well as external distortion</w:t>
      </w:r>
      <w:r w:rsidR="00C93A33">
        <w:t>,</w:t>
      </w:r>
      <w:r>
        <w:t xml:space="preserve"> are key attributes which</w:t>
      </w:r>
      <w:r w:rsidR="00C93A33">
        <w:t xml:space="preserve"> vary with</w:t>
      </w:r>
      <w:r>
        <w:t xml:space="preserve"> charring temperature and duration</w:t>
      </w:r>
      <w:r w:rsidR="000C32A7">
        <w:t>.</w:t>
      </w:r>
      <w:r>
        <w:t xml:space="preserve"> </w:t>
      </w:r>
      <w:r w:rsidR="00C84254">
        <w:t xml:space="preserve">Guidelines are provided to </w:t>
      </w:r>
      <w:r w:rsidR="005B48AC">
        <w:t xml:space="preserve">enable </w:t>
      </w:r>
      <w:r w:rsidR="0036200C">
        <w:t>assessment</w:t>
      </w:r>
      <w:r w:rsidR="00C84254">
        <w:t xml:space="preserve"> of whether archaeological grains</w:t>
      </w:r>
      <w:r w:rsidR="0037098C">
        <w:t xml:space="preserve"> of </w:t>
      </w:r>
      <w:ins w:id="2" w:author="Elizabeth Stroud" w:date="2023-01-09T17:14:00Z">
        <w:r w:rsidR="00192464">
          <w:t xml:space="preserve">bread </w:t>
        </w:r>
      </w:ins>
      <w:r w:rsidR="0037098C">
        <w:t>wheat,</w:t>
      </w:r>
      <w:ins w:id="3" w:author="Elizabeth Stroud" w:date="2023-01-09T17:14:00Z">
        <w:r w:rsidR="00192464">
          <w:t xml:space="preserve"> hulled</w:t>
        </w:r>
      </w:ins>
      <w:r w:rsidR="0037098C">
        <w:t xml:space="preserve"> barley</w:t>
      </w:r>
      <w:r w:rsidR="00E047C4">
        <w:t>, rye</w:t>
      </w:r>
      <w:r w:rsidR="0037098C">
        <w:t xml:space="preserve"> and oat</w:t>
      </w:r>
      <w:r w:rsidR="00C84254">
        <w:t xml:space="preserve"> fall within the acceptable charring window for isotopic analysis</w:t>
      </w:r>
      <w:r w:rsidR="0037098C">
        <w:t>.</w:t>
      </w:r>
      <w:r w:rsidR="00C84254">
        <w:t xml:space="preserve"> </w:t>
      </w:r>
    </w:p>
    <w:p w14:paraId="7A548A29" w14:textId="77777777" w:rsidR="0016204A" w:rsidRPr="0016204A" w:rsidRDefault="0016204A" w:rsidP="0016204A"/>
    <w:p w14:paraId="466C5599" w14:textId="1CD3C30C" w:rsidR="00DD59F0" w:rsidRDefault="007D370F" w:rsidP="00431E7A">
      <w:pPr>
        <w:pStyle w:val="Heading3"/>
        <w:numPr>
          <w:ilvl w:val="0"/>
          <w:numId w:val="11"/>
        </w:numPr>
      </w:pPr>
      <w:r>
        <w:t>Introduction</w:t>
      </w:r>
    </w:p>
    <w:p w14:paraId="4A6DD6D8" w14:textId="34B356F5" w:rsidR="00DD59F0" w:rsidRDefault="00AA6DC7" w:rsidP="00DD59F0">
      <w:r>
        <w:t xml:space="preserve">Use of stable isotope values from archaeological crops </w:t>
      </w:r>
      <w:r w:rsidR="00977B26">
        <w:t>provide</w:t>
      </w:r>
      <w:r w:rsidR="00835BAD">
        <w:t>s</w:t>
      </w:r>
      <w:r w:rsidR="00977B26">
        <w:t xml:space="preserve"> an increasingly valuable tool</w:t>
      </w:r>
      <w:r w:rsidR="004B484B">
        <w:t>,</w:t>
      </w:r>
      <w:r w:rsidR="00977B26">
        <w:t xml:space="preserve"> </w:t>
      </w:r>
      <w:r w:rsidR="00603B05">
        <w:t>in conjunction with crop weed analysis</w:t>
      </w:r>
      <w:r w:rsidR="004B484B">
        <w:t>,</w:t>
      </w:r>
      <w:r w:rsidR="00603B05">
        <w:t xml:space="preserve"> </w:t>
      </w:r>
      <w:r w:rsidR="00977B26">
        <w:t xml:space="preserve">for the </w:t>
      </w:r>
      <w:r w:rsidR="00643792">
        <w:t>understanding of past agricultural systems</w:t>
      </w:r>
      <w:r w:rsidR="00603B05">
        <w:t>.</w:t>
      </w:r>
      <w:r w:rsidR="000E3F8A">
        <w:t xml:space="preserve"> </w:t>
      </w:r>
      <w:r w:rsidR="00592189">
        <w:t xml:space="preserve">The </w:t>
      </w:r>
      <w:r w:rsidR="00D7517F">
        <w:t xml:space="preserve">interpretation of </w:t>
      </w:r>
      <w:r w:rsidR="00592189">
        <w:t xml:space="preserve">isotopic </w:t>
      </w:r>
      <w:r w:rsidR="00D7517F">
        <w:t xml:space="preserve">data from </w:t>
      </w:r>
      <w:r w:rsidR="00791FBB">
        <w:t xml:space="preserve">plant remains preserved </w:t>
      </w:r>
      <w:r w:rsidR="004B484B">
        <w:t>at</w:t>
      </w:r>
      <w:r w:rsidR="00791FBB">
        <w:t xml:space="preserve"> archaeological sites by charring</w:t>
      </w:r>
      <w:r w:rsidR="00E418C1">
        <w:t xml:space="preserve"> </w:t>
      </w:r>
      <w:r w:rsidR="00D7517F">
        <w:t>requires</w:t>
      </w:r>
      <w:r w:rsidR="00E418C1">
        <w:t xml:space="preserve"> knowledge </w:t>
      </w:r>
      <w:r w:rsidR="00ED1184">
        <w:t xml:space="preserve">of </w:t>
      </w:r>
      <w:r w:rsidR="00592189">
        <w:t xml:space="preserve">the </w:t>
      </w:r>
      <w:r w:rsidR="00ED1184">
        <w:t xml:space="preserve">effect of </w:t>
      </w:r>
      <w:r w:rsidR="00592189">
        <w:t xml:space="preserve">the </w:t>
      </w:r>
      <w:r w:rsidR="00ED1184">
        <w:t xml:space="preserve">heating regime on </w:t>
      </w:r>
      <w:r w:rsidR="00592189">
        <w:t xml:space="preserve">their </w:t>
      </w:r>
      <w:r w:rsidR="00ED1184">
        <w:t>isotop</w:t>
      </w:r>
      <w:r w:rsidR="00592189">
        <w:t>ic composition</w:t>
      </w:r>
      <w:r w:rsidR="00ED1184">
        <w:t xml:space="preserve">. </w:t>
      </w:r>
      <w:r w:rsidR="004D6602">
        <w:t xml:space="preserve">The charring process, partially involving the Maillard reaction, which converts sugars and amino acids to more stable compounds, also </w:t>
      </w:r>
      <w:r w:rsidR="00517368">
        <w:t>influences</w:t>
      </w:r>
      <w:r w:rsidR="004D6602">
        <w:t xml:space="preserve"> the isotopic composition of the grains (Nitsch et al. </w:t>
      </w:r>
      <w:r w:rsidR="004D6602" w:rsidRPr="00BE5293">
        <w:t>2015</w:t>
      </w:r>
      <w:r w:rsidR="004D6602">
        <w:t xml:space="preserve">). </w:t>
      </w:r>
      <w:r w:rsidR="00ED1184">
        <w:t>Two papers</w:t>
      </w:r>
      <w:r w:rsidR="00B541E8">
        <w:t xml:space="preserve"> published in 2015 investigated the effect of a range of heating regimes o</w:t>
      </w:r>
      <w:r w:rsidR="000D34D9">
        <w:t>n crop seed morphology and isotopic values</w:t>
      </w:r>
      <w:r w:rsidR="004D6602">
        <w:t xml:space="preserve"> and have </w:t>
      </w:r>
      <w:r w:rsidR="00DD59F0">
        <w:t>shown that heating grains at 2</w:t>
      </w:r>
      <w:r w:rsidR="00557ED0">
        <w:t>20</w:t>
      </w:r>
      <w:r w:rsidR="00DD59F0">
        <w:t>-2</w:t>
      </w:r>
      <w:r w:rsidR="00557ED0">
        <w:t>4</w:t>
      </w:r>
      <w:r w:rsidR="00DD59F0">
        <w:t>0</w:t>
      </w:r>
      <w:r w:rsidR="00DD59F0">
        <w:sym w:font="Symbol" w:char="F0B0"/>
      </w:r>
      <w:r w:rsidR="00DD59F0">
        <w:t>C produces grains which resemble well-preserved archaeobotanical material (Charles et al</w:t>
      </w:r>
      <w:r w:rsidR="00F90B08">
        <w:t>.</w:t>
      </w:r>
      <w:r w:rsidR="00DD59F0">
        <w:t xml:space="preserve"> 2015</w:t>
      </w:r>
      <w:r w:rsidR="00B5613C">
        <w:t xml:space="preserve">, </w:t>
      </w:r>
      <w:ins w:id="4" w:author="Elizabeth Stroud" w:date="2023-01-09T11:54:00Z">
        <w:r w:rsidR="00B5613C">
          <w:t>Nitsch et al. 2015</w:t>
        </w:r>
      </w:ins>
      <w:r w:rsidR="00DD59F0">
        <w:t xml:space="preserve">). Furthermore, research indicates that grains charred within </w:t>
      </w:r>
      <w:r w:rsidR="00122CCF">
        <w:t>a</w:t>
      </w:r>
      <w:r w:rsidR="00DD59F0">
        <w:t xml:space="preserve"> temperature window</w:t>
      </w:r>
      <w:r w:rsidR="00FD597C">
        <w:t xml:space="preserve"> </w:t>
      </w:r>
      <w:r w:rsidR="00985BE3">
        <w:t>of</w:t>
      </w:r>
      <w:r w:rsidR="00122CCF">
        <w:t xml:space="preserve"> 215-260</w:t>
      </w:r>
      <w:r w:rsidR="00592189">
        <w:sym w:font="Symbol" w:char="F0B0"/>
      </w:r>
      <w:r w:rsidR="00592189">
        <w:t>C</w:t>
      </w:r>
      <w:r w:rsidR="00122CCF">
        <w:t xml:space="preserve"> </w:t>
      </w:r>
      <w:r w:rsidR="00DD59F0">
        <w:t>hav</w:t>
      </w:r>
      <w:r w:rsidR="00FD597C">
        <w:t>e</w:t>
      </w:r>
      <w:r w:rsidR="00DD59F0">
        <w:t xml:space="preserve"> altered isotopic ratio</w:t>
      </w:r>
      <w:r w:rsidR="00592189">
        <w:t>s</w:t>
      </w:r>
      <w:r w:rsidR="000C281F">
        <w:t xml:space="preserve"> and</w:t>
      </w:r>
      <w:r w:rsidR="000C281F" w:rsidRPr="000C281F">
        <w:t xml:space="preserve"> </w:t>
      </w:r>
      <w:r w:rsidR="000C281F">
        <w:t>consequently, if isotopic ratios of charred grain are compared to uncharred grains, or if the isotopic results of charred grains are used within palaeodietary reconstructions, an offset is needed.</w:t>
      </w:r>
      <w:r w:rsidR="00DD59F0">
        <w:t xml:space="preserve"> </w:t>
      </w:r>
      <w:r w:rsidR="000C281F">
        <w:t xml:space="preserve"> Research has </w:t>
      </w:r>
      <w:r w:rsidR="00DD59F0">
        <w:t xml:space="preserve">addressed </w:t>
      </w:r>
      <w:r w:rsidR="00E94443">
        <w:t xml:space="preserve">this issue </w:t>
      </w:r>
      <w:r w:rsidR="00DD59F0">
        <w:t xml:space="preserve">by </w:t>
      </w:r>
      <w:r w:rsidR="000C281F">
        <w:t xml:space="preserve">producing modelled </w:t>
      </w:r>
      <w:r w:rsidR="00DD59F0">
        <w:t>offset</w:t>
      </w:r>
      <w:r w:rsidR="000C281F">
        <w:t>s</w:t>
      </w:r>
      <w:r w:rsidR="006A66B1">
        <w:t xml:space="preserve"> to “correct” </w:t>
      </w:r>
      <w:r w:rsidR="00DD59F0">
        <w:t>the charred isotopic value back to an “uncharred” value</w:t>
      </w:r>
      <w:r w:rsidR="00197F6E">
        <w:t xml:space="preserve"> (</w:t>
      </w:r>
      <w:r w:rsidR="000C281F">
        <w:t xml:space="preserve">Aguilera et al. 2008, Fraser et al. 2013, Nitsch et al. 2015, </w:t>
      </w:r>
      <w:proofErr w:type="spellStart"/>
      <w:r w:rsidR="000C281F">
        <w:t>Styring</w:t>
      </w:r>
      <w:proofErr w:type="spellEnd"/>
      <w:r w:rsidR="000C281F">
        <w:t xml:space="preserve"> et al. </w:t>
      </w:r>
      <w:r w:rsidR="000C281F" w:rsidRPr="001E3411">
        <w:t>20</w:t>
      </w:r>
      <w:r w:rsidR="000C281F">
        <w:t>19).</w:t>
      </w:r>
    </w:p>
    <w:p w14:paraId="4451A2C9" w14:textId="2A014FEA" w:rsidR="00270C0A" w:rsidRPr="009C1D8B" w:rsidRDefault="00270C0A" w:rsidP="009C1D8B">
      <w:pPr>
        <w:rPr>
          <w:rFonts w:ascii="Baskerville" w:hAnsi="Baskerville"/>
          <w:sz w:val="22"/>
          <w:szCs w:val="22"/>
        </w:rPr>
      </w:pPr>
    </w:p>
    <w:p w14:paraId="12946C13" w14:textId="60050D20" w:rsidR="00DD59F0" w:rsidRDefault="00DD59F0">
      <w:r>
        <w:t xml:space="preserve">Previous </w:t>
      </w:r>
      <w:r w:rsidR="00270C0A">
        <w:t xml:space="preserve">research </w:t>
      </w:r>
      <w:r w:rsidR="00506A4F">
        <w:t xml:space="preserve">by Nitsch et al. (2015) </w:t>
      </w:r>
      <w:r w:rsidR="00741B4E">
        <w:t>h</w:t>
      </w:r>
      <w:r w:rsidR="00270C0A">
        <w:t xml:space="preserve">as </w:t>
      </w:r>
      <w:r w:rsidR="00741B4E">
        <w:t>investigated</w:t>
      </w:r>
      <w:r w:rsidR="00270C0A">
        <w:t xml:space="preserve"> t</w:t>
      </w:r>
      <w:r w:rsidR="00741B4E">
        <w:t xml:space="preserve">he effect of charring on the stable carbon and nitrogen </w:t>
      </w:r>
      <w:r w:rsidR="00542ACA" w:rsidRPr="00542ACA">
        <w:t xml:space="preserve">isotope </w:t>
      </w:r>
      <w:r w:rsidR="00741B4E" w:rsidRPr="00542ACA">
        <w:t>values</w:t>
      </w:r>
      <w:r w:rsidR="00741B4E">
        <w:t xml:space="preserve"> of </w:t>
      </w:r>
      <w:r w:rsidR="00270C0A">
        <w:t xml:space="preserve">a suite of crop taxa typically found </w:t>
      </w:r>
      <w:r w:rsidR="00741B4E">
        <w:t>at</w:t>
      </w:r>
      <w:r w:rsidR="00270C0A">
        <w:t xml:space="preserve"> </w:t>
      </w:r>
      <w:r w:rsidR="00741B4E">
        <w:t>Mediterranean</w:t>
      </w:r>
      <w:r w:rsidR="00270C0A">
        <w:t xml:space="preserve">/ </w:t>
      </w:r>
      <w:r w:rsidR="00741B4E">
        <w:t>S</w:t>
      </w:r>
      <w:r w:rsidR="00270C0A">
        <w:t xml:space="preserve">outh </w:t>
      </w:r>
      <w:r w:rsidR="0016204A">
        <w:t>W</w:t>
      </w:r>
      <w:r w:rsidR="00270C0A">
        <w:t>est Asian archaeological sites (</w:t>
      </w:r>
      <w:r w:rsidR="000F30A9">
        <w:t xml:space="preserve">see </w:t>
      </w:r>
      <w:r w:rsidR="00C9502F">
        <w:t>T</w:t>
      </w:r>
      <w:r w:rsidR="000F30A9">
        <w:t>able 1</w:t>
      </w:r>
      <w:r w:rsidR="005B48AC">
        <w:t xml:space="preserve">): </w:t>
      </w:r>
      <w:r w:rsidR="002D1394">
        <w:t xml:space="preserve">bread wheat, emmer, einkorn, barley, </w:t>
      </w:r>
      <w:r w:rsidR="002D1394">
        <w:lastRenderedPageBreak/>
        <w:t>lentil and pe</w:t>
      </w:r>
      <w:r w:rsidR="00831CBA">
        <w:t>a</w:t>
      </w:r>
      <w:r w:rsidR="0054212E">
        <w:t xml:space="preserve">. However, the applicability of their offset to taxa outside </w:t>
      </w:r>
      <w:r w:rsidR="005B48AC">
        <w:t xml:space="preserve">this </w:t>
      </w:r>
      <w:r w:rsidR="0054212E">
        <w:t xml:space="preserve">crop suite requires </w:t>
      </w:r>
      <w:r w:rsidR="0054212E" w:rsidRPr="00C50276">
        <w:t>testing.</w:t>
      </w:r>
      <w:r w:rsidR="0054212E">
        <w:t xml:space="preserve"> </w:t>
      </w:r>
      <w:r w:rsidR="00270C0A">
        <w:t>This paper</w:t>
      </w:r>
      <w:r w:rsidR="00A56945">
        <w:t xml:space="preserve"> builds</w:t>
      </w:r>
      <w:r w:rsidR="00741B4E">
        <w:t xml:space="preserve"> on such research</w:t>
      </w:r>
      <w:r w:rsidR="00FD597C">
        <w:t xml:space="preserve"> by</w:t>
      </w:r>
      <w:r w:rsidR="00741B4E">
        <w:t xml:space="preserve"> </w:t>
      </w:r>
      <w:r w:rsidR="0014356D">
        <w:t>investigat</w:t>
      </w:r>
      <w:r w:rsidR="00FD597C">
        <w:t>ing</w:t>
      </w:r>
      <w:r w:rsidR="0014356D">
        <w:t xml:space="preserve"> the effect of </w:t>
      </w:r>
      <w:r w:rsidR="007A3052">
        <w:t>heating regimes</w:t>
      </w:r>
      <w:r w:rsidR="00592189">
        <w:t xml:space="preserve"> </w:t>
      </w:r>
      <w:r w:rsidR="0014356D">
        <w:t xml:space="preserve">on the morphology and stable carbon and nitrogen </w:t>
      </w:r>
      <w:r w:rsidR="008F54C9">
        <w:t>isotop</w:t>
      </w:r>
      <w:r w:rsidR="00592189">
        <w:t>e</w:t>
      </w:r>
      <w:r w:rsidR="008F54C9">
        <w:t xml:space="preserve"> </w:t>
      </w:r>
      <w:r w:rsidR="0014356D">
        <w:t xml:space="preserve">values of rye, oat, </w:t>
      </w:r>
      <w:r w:rsidR="00A974B1">
        <w:t xml:space="preserve">bread </w:t>
      </w:r>
      <w:r w:rsidR="0014356D">
        <w:t xml:space="preserve">wheat and </w:t>
      </w:r>
      <w:ins w:id="5" w:author="Elizabeth Stroud" w:date="2023-01-09T17:15:00Z">
        <w:r w:rsidR="00192464">
          <w:t xml:space="preserve">hulled </w:t>
        </w:r>
      </w:ins>
      <w:r w:rsidR="0014356D">
        <w:t>barle</w:t>
      </w:r>
      <w:r w:rsidR="00270C0A">
        <w:t>y</w:t>
      </w:r>
      <w:r w:rsidR="00A56945">
        <w:t>,</w:t>
      </w:r>
      <w:r w:rsidR="00270C0A">
        <w:t xml:space="preserve"> the four species common to Northern European sites, and in particular</w:t>
      </w:r>
      <w:r w:rsidR="008462E0">
        <w:t>,</w:t>
      </w:r>
      <w:r w:rsidR="00270C0A">
        <w:t xml:space="preserve"> Medieval contexts</w:t>
      </w:r>
      <w:r w:rsidR="007F608A">
        <w:t xml:space="preserve"> (</w:t>
      </w:r>
      <w:proofErr w:type="spellStart"/>
      <w:r w:rsidR="007F608A">
        <w:t>Hamerow</w:t>
      </w:r>
      <w:proofErr w:type="spellEnd"/>
      <w:r w:rsidR="007F608A">
        <w:t xml:space="preserve"> et al. 2020)</w:t>
      </w:r>
      <w:r w:rsidR="00270C0A">
        <w:t xml:space="preserve">. </w:t>
      </w:r>
      <w:r w:rsidR="000C281F">
        <w:t xml:space="preserve">Bread wheat and </w:t>
      </w:r>
      <w:ins w:id="6" w:author="Elizabeth Stroud" w:date="2023-01-09T17:15:00Z">
        <w:r w:rsidR="00192464">
          <w:t xml:space="preserve">hulled </w:t>
        </w:r>
      </w:ins>
      <w:r w:rsidR="000C281F">
        <w:t>barley have been previously studied (see. Nitsch et al 2015)</w:t>
      </w:r>
      <w:r w:rsidR="005B48AC">
        <w:t>;</w:t>
      </w:r>
      <w:r w:rsidR="000C281F">
        <w:t xml:space="preserve"> however</w:t>
      </w:r>
      <w:r w:rsidR="005B48AC">
        <w:t>,</w:t>
      </w:r>
      <w:r w:rsidR="000C281F">
        <w:t xml:space="preserve"> </w:t>
      </w:r>
      <w:r w:rsidR="00F24E93">
        <w:t>to understand the effect of higher temperatures on grain morphology and isotopic values, this paper</w:t>
      </w:r>
      <w:r w:rsidR="000C281F">
        <w:t xml:space="preserve"> extends their</w:t>
      </w:r>
      <w:r w:rsidR="005C412B">
        <w:t xml:space="preserve"> heating</w:t>
      </w:r>
      <w:r w:rsidR="000C281F">
        <w:t xml:space="preserve"> </w:t>
      </w:r>
      <w:r w:rsidR="005C412B">
        <w:t xml:space="preserve">temperature </w:t>
      </w:r>
      <w:r w:rsidR="000C281F">
        <w:t>range to 300</w:t>
      </w:r>
      <w:r w:rsidR="000C281F">
        <w:sym w:font="Symbol" w:char="F0B0"/>
      </w:r>
      <w:r w:rsidR="000C281F">
        <w:t>C</w:t>
      </w:r>
      <w:r w:rsidR="00F24E93">
        <w:t>.</w:t>
      </w:r>
    </w:p>
    <w:p w14:paraId="65EF9940" w14:textId="46D045E4" w:rsidR="000F30A9" w:rsidRDefault="000F30A9"/>
    <w:p w14:paraId="3F1620E8" w14:textId="0F8B4A91" w:rsidR="000F30A9" w:rsidRPr="00A721A9" w:rsidRDefault="000F30A9">
      <w:pPr>
        <w:rPr>
          <w:sz w:val="20"/>
          <w:szCs w:val="20"/>
        </w:rPr>
      </w:pPr>
      <w:r w:rsidRPr="00A721A9">
        <w:rPr>
          <w:sz w:val="20"/>
          <w:szCs w:val="20"/>
        </w:rPr>
        <w:t xml:space="preserve">Table 1. </w:t>
      </w:r>
      <w:r w:rsidR="00153B3A">
        <w:rPr>
          <w:sz w:val="20"/>
          <w:szCs w:val="20"/>
        </w:rPr>
        <w:t>Various</w:t>
      </w:r>
      <w:r w:rsidRPr="00A721A9">
        <w:rPr>
          <w:sz w:val="20"/>
          <w:szCs w:val="20"/>
        </w:rPr>
        <w:t xml:space="preserve"> research conducted on the effect of charring, includ</w:t>
      </w:r>
      <w:r w:rsidR="00153B3A">
        <w:rPr>
          <w:sz w:val="20"/>
          <w:szCs w:val="20"/>
        </w:rPr>
        <w:t>ing</w:t>
      </w:r>
      <w:r w:rsidRPr="00A721A9">
        <w:rPr>
          <w:sz w:val="20"/>
          <w:szCs w:val="20"/>
        </w:rPr>
        <w:t xml:space="preserve"> the range of species examined, the temperatures and durations used. </w:t>
      </w:r>
    </w:p>
    <w:tbl>
      <w:tblPr>
        <w:tblStyle w:val="TableGrid"/>
        <w:tblW w:w="10438" w:type="dxa"/>
        <w:tblLook w:val="04A0" w:firstRow="1" w:lastRow="0" w:firstColumn="1" w:lastColumn="0" w:noHBand="0" w:noVBand="1"/>
      </w:tblPr>
      <w:tblGrid>
        <w:gridCol w:w="1149"/>
        <w:gridCol w:w="2107"/>
        <w:gridCol w:w="1316"/>
        <w:gridCol w:w="866"/>
        <w:gridCol w:w="2070"/>
        <w:gridCol w:w="1559"/>
        <w:gridCol w:w="709"/>
        <w:gridCol w:w="662"/>
      </w:tblGrid>
      <w:tr w:rsidR="0080453D" w:rsidRPr="00131E3D" w14:paraId="00BA1FEB" w14:textId="77777777" w:rsidTr="00F90B08">
        <w:trPr>
          <w:trHeight w:val="270"/>
        </w:trPr>
        <w:tc>
          <w:tcPr>
            <w:tcW w:w="1149" w:type="dxa"/>
            <w:vMerge w:val="restart"/>
            <w:noWrap/>
            <w:hideMark/>
          </w:tcPr>
          <w:p w14:paraId="43D5CC79" w14:textId="434C2A6A" w:rsidR="00131E3D" w:rsidRPr="00131E3D" w:rsidRDefault="00131E3D" w:rsidP="00131E3D">
            <w:pPr>
              <w:rPr>
                <w:sz w:val="20"/>
                <w:szCs w:val="20"/>
                <w:lang w:eastAsia="en-GB"/>
              </w:rPr>
            </w:pPr>
            <w:r w:rsidRPr="00131E3D">
              <w:rPr>
                <w:color w:val="000000"/>
                <w:sz w:val="20"/>
                <w:szCs w:val="20"/>
                <w:lang w:eastAsia="en-GB"/>
              </w:rPr>
              <w:t>Study</w:t>
            </w:r>
          </w:p>
        </w:tc>
        <w:tc>
          <w:tcPr>
            <w:tcW w:w="2107" w:type="dxa"/>
            <w:vMerge w:val="restart"/>
            <w:noWrap/>
            <w:hideMark/>
          </w:tcPr>
          <w:p w14:paraId="7C121984" w14:textId="14F14230" w:rsidR="00131E3D" w:rsidRPr="00131E3D" w:rsidRDefault="00F90B08" w:rsidP="00131E3D">
            <w:pPr>
              <w:rPr>
                <w:sz w:val="20"/>
                <w:szCs w:val="20"/>
                <w:lang w:eastAsia="en-GB"/>
              </w:rPr>
            </w:pPr>
            <w:r>
              <w:rPr>
                <w:color w:val="000000"/>
                <w:sz w:val="20"/>
                <w:szCs w:val="20"/>
                <w:lang w:eastAsia="en-GB"/>
              </w:rPr>
              <w:t>S</w:t>
            </w:r>
            <w:r w:rsidR="00131E3D" w:rsidRPr="00131E3D">
              <w:rPr>
                <w:color w:val="000000"/>
                <w:sz w:val="20"/>
                <w:szCs w:val="20"/>
                <w:lang w:eastAsia="en-GB"/>
              </w:rPr>
              <w:t>pecies</w:t>
            </w:r>
          </w:p>
        </w:tc>
        <w:tc>
          <w:tcPr>
            <w:tcW w:w="1316" w:type="dxa"/>
            <w:vMerge w:val="restart"/>
            <w:noWrap/>
            <w:hideMark/>
          </w:tcPr>
          <w:p w14:paraId="2AAF95DF" w14:textId="23AD0A86" w:rsidR="00131E3D" w:rsidRDefault="00131E3D" w:rsidP="00131E3D">
            <w:pPr>
              <w:rPr>
                <w:color w:val="000000"/>
                <w:sz w:val="20"/>
                <w:szCs w:val="20"/>
                <w:lang w:eastAsia="en-GB"/>
              </w:rPr>
            </w:pPr>
            <w:r w:rsidRPr="00131E3D">
              <w:rPr>
                <w:color w:val="000000"/>
                <w:sz w:val="20"/>
                <w:szCs w:val="20"/>
                <w:lang w:eastAsia="en-GB"/>
              </w:rPr>
              <w:t>Temperatures</w:t>
            </w:r>
          </w:p>
          <w:p w14:paraId="5D69DBCE" w14:textId="41CAC4B4" w:rsidR="00131E3D" w:rsidRPr="00131E3D" w:rsidRDefault="00131E3D" w:rsidP="00131E3D">
            <w:pPr>
              <w:rPr>
                <w:sz w:val="20"/>
                <w:szCs w:val="20"/>
                <w:lang w:eastAsia="en-GB"/>
              </w:rPr>
            </w:pPr>
            <w:r>
              <w:rPr>
                <w:sz w:val="20"/>
                <w:szCs w:val="20"/>
                <w:lang w:eastAsia="en-GB"/>
              </w:rPr>
              <w:t>(</w:t>
            </w:r>
            <w:r>
              <w:rPr>
                <w:sz w:val="20"/>
                <w:szCs w:val="20"/>
                <w:lang w:eastAsia="en-GB"/>
              </w:rPr>
              <w:sym w:font="Symbol" w:char="F0B0"/>
            </w:r>
            <w:r>
              <w:rPr>
                <w:sz w:val="20"/>
                <w:szCs w:val="20"/>
                <w:lang w:eastAsia="en-GB"/>
              </w:rPr>
              <w:t>C)</w:t>
            </w:r>
          </w:p>
        </w:tc>
        <w:tc>
          <w:tcPr>
            <w:tcW w:w="866" w:type="dxa"/>
            <w:vMerge w:val="restart"/>
            <w:noWrap/>
            <w:hideMark/>
          </w:tcPr>
          <w:p w14:paraId="41225B9B" w14:textId="7A48EFA2" w:rsidR="00131E3D" w:rsidRPr="00131E3D" w:rsidRDefault="00131E3D" w:rsidP="00131E3D">
            <w:pPr>
              <w:rPr>
                <w:sz w:val="20"/>
                <w:szCs w:val="20"/>
                <w:lang w:eastAsia="en-GB"/>
              </w:rPr>
            </w:pPr>
            <w:r w:rsidRPr="00131E3D">
              <w:rPr>
                <w:color w:val="000000"/>
                <w:sz w:val="20"/>
                <w:szCs w:val="20"/>
                <w:lang w:eastAsia="en-GB"/>
              </w:rPr>
              <w:t>Time</w:t>
            </w:r>
            <w:r>
              <w:rPr>
                <w:color w:val="000000"/>
                <w:sz w:val="20"/>
                <w:szCs w:val="20"/>
                <w:lang w:eastAsia="en-GB"/>
              </w:rPr>
              <w:t xml:space="preserve"> (hrs)</w:t>
            </w:r>
          </w:p>
        </w:tc>
        <w:tc>
          <w:tcPr>
            <w:tcW w:w="3629" w:type="dxa"/>
            <w:gridSpan w:val="2"/>
            <w:noWrap/>
            <w:hideMark/>
          </w:tcPr>
          <w:p w14:paraId="5E21271E" w14:textId="20B41008" w:rsidR="00131E3D" w:rsidRPr="00131E3D" w:rsidRDefault="00131E3D" w:rsidP="00131E3D">
            <w:pPr>
              <w:jc w:val="center"/>
              <w:rPr>
                <w:color w:val="000000"/>
                <w:sz w:val="20"/>
                <w:szCs w:val="20"/>
                <w:lang w:eastAsia="en-GB"/>
              </w:rPr>
            </w:pPr>
            <w:r>
              <w:rPr>
                <w:color w:val="000000"/>
                <w:sz w:val="20"/>
                <w:szCs w:val="20"/>
                <w:lang w:eastAsia="en-GB"/>
              </w:rPr>
              <w:t>E</w:t>
            </w:r>
            <w:r w:rsidRPr="00131E3D">
              <w:rPr>
                <w:color w:val="000000"/>
                <w:sz w:val="20"/>
                <w:szCs w:val="20"/>
                <w:lang w:eastAsia="en-GB"/>
              </w:rPr>
              <w:t>ffect</w:t>
            </w:r>
          </w:p>
        </w:tc>
        <w:tc>
          <w:tcPr>
            <w:tcW w:w="1371" w:type="dxa"/>
            <w:gridSpan w:val="2"/>
            <w:noWrap/>
            <w:hideMark/>
          </w:tcPr>
          <w:p w14:paraId="38E6939F" w14:textId="7CF409A8" w:rsidR="00131E3D" w:rsidRPr="00131E3D" w:rsidRDefault="00131E3D" w:rsidP="00131E3D">
            <w:pPr>
              <w:rPr>
                <w:color w:val="000000"/>
                <w:sz w:val="20"/>
                <w:szCs w:val="20"/>
                <w:lang w:eastAsia="en-GB"/>
              </w:rPr>
            </w:pPr>
            <w:r>
              <w:rPr>
                <w:color w:val="000000"/>
                <w:sz w:val="20"/>
                <w:szCs w:val="20"/>
                <w:lang w:eastAsia="en-GB"/>
              </w:rPr>
              <w:t>I</w:t>
            </w:r>
            <w:r w:rsidRPr="00131E3D">
              <w:rPr>
                <w:color w:val="000000"/>
                <w:sz w:val="20"/>
                <w:szCs w:val="20"/>
                <w:lang w:eastAsia="en-GB"/>
              </w:rPr>
              <w:t>sotopic offset</w:t>
            </w:r>
          </w:p>
        </w:tc>
      </w:tr>
      <w:tr w:rsidR="00625859" w:rsidRPr="00131E3D" w14:paraId="5677E750" w14:textId="77777777" w:rsidTr="006A66B1">
        <w:trPr>
          <w:trHeight w:val="75"/>
        </w:trPr>
        <w:tc>
          <w:tcPr>
            <w:tcW w:w="1149" w:type="dxa"/>
            <w:vMerge/>
            <w:noWrap/>
            <w:hideMark/>
          </w:tcPr>
          <w:p w14:paraId="7F673616" w14:textId="102C4F1E" w:rsidR="00131E3D" w:rsidRPr="00131E3D" w:rsidRDefault="00131E3D" w:rsidP="00131E3D">
            <w:pPr>
              <w:rPr>
                <w:color w:val="000000"/>
                <w:sz w:val="20"/>
                <w:szCs w:val="20"/>
                <w:lang w:eastAsia="en-GB"/>
              </w:rPr>
            </w:pPr>
          </w:p>
        </w:tc>
        <w:tc>
          <w:tcPr>
            <w:tcW w:w="2107" w:type="dxa"/>
            <w:vMerge/>
            <w:noWrap/>
            <w:hideMark/>
          </w:tcPr>
          <w:p w14:paraId="3592E148" w14:textId="1A6DF6FA" w:rsidR="00131E3D" w:rsidRPr="00131E3D" w:rsidRDefault="00131E3D" w:rsidP="00131E3D">
            <w:pPr>
              <w:rPr>
                <w:color w:val="000000"/>
                <w:sz w:val="20"/>
                <w:szCs w:val="20"/>
                <w:lang w:eastAsia="en-GB"/>
              </w:rPr>
            </w:pPr>
          </w:p>
        </w:tc>
        <w:tc>
          <w:tcPr>
            <w:tcW w:w="1316" w:type="dxa"/>
            <w:vMerge/>
            <w:noWrap/>
            <w:hideMark/>
          </w:tcPr>
          <w:p w14:paraId="5ED94CC3" w14:textId="543D312B" w:rsidR="00131E3D" w:rsidRPr="00131E3D" w:rsidRDefault="00131E3D" w:rsidP="00131E3D">
            <w:pPr>
              <w:rPr>
                <w:color w:val="000000"/>
                <w:sz w:val="20"/>
                <w:szCs w:val="20"/>
                <w:lang w:eastAsia="en-GB"/>
              </w:rPr>
            </w:pPr>
          </w:p>
        </w:tc>
        <w:tc>
          <w:tcPr>
            <w:tcW w:w="866" w:type="dxa"/>
            <w:vMerge/>
            <w:noWrap/>
            <w:hideMark/>
          </w:tcPr>
          <w:p w14:paraId="5162CB3A" w14:textId="45F8CC34" w:rsidR="00131E3D" w:rsidRPr="00131E3D" w:rsidRDefault="00131E3D" w:rsidP="00131E3D">
            <w:pPr>
              <w:rPr>
                <w:color w:val="000000"/>
                <w:sz w:val="20"/>
                <w:szCs w:val="20"/>
                <w:lang w:eastAsia="en-GB"/>
              </w:rPr>
            </w:pPr>
          </w:p>
        </w:tc>
        <w:tc>
          <w:tcPr>
            <w:tcW w:w="2070" w:type="dxa"/>
            <w:noWrap/>
            <w:hideMark/>
          </w:tcPr>
          <w:p w14:paraId="561B499C" w14:textId="09E78B2D"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1559" w:type="dxa"/>
            <w:noWrap/>
            <w:hideMark/>
          </w:tcPr>
          <w:p w14:paraId="6FE3C1D5" w14:textId="15683D2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c>
          <w:tcPr>
            <w:tcW w:w="709" w:type="dxa"/>
            <w:noWrap/>
            <w:hideMark/>
          </w:tcPr>
          <w:p w14:paraId="0F8FF242" w14:textId="033BFDDA"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662" w:type="dxa"/>
            <w:noWrap/>
            <w:hideMark/>
          </w:tcPr>
          <w:p w14:paraId="204D746B" w14:textId="392880A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r>
      <w:tr w:rsidR="00DF05E2" w:rsidRPr="00131E3D" w14:paraId="0966E73E" w14:textId="77777777" w:rsidTr="00F90B08">
        <w:trPr>
          <w:trHeight w:val="293"/>
        </w:trPr>
        <w:tc>
          <w:tcPr>
            <w:tcW w:w="1149" w:type="dxa"/>
            <w:vMerge w:val="restart"/>
            <w:noWrap/>
            <w:hideMark/>
          </w:tcPr>
          <w:p w14:paraId="544FE9FF" w14:textId="39C92FDC" w:rsidR="00DF05E2" w:rsidRPr="00131E3D" w:rsidRDefault="00DF05E2" w:rsidP="00131E3D">
            <w:pPr>
              <w:rPr>
                <w:color w:val="000000"/>
                <w:sz w:val="20"/>
                <w:szCs w:val="20"/>
                <w:lang w:eastAsia="en-GB"/>
              </w:rPr>
            </w:pPr>
            <w:r w:rsidRPr="00131E3D">
              <w:rPr>
                <w:color w:val="000000"/>
                <w:sz w:val="20"/>
                <w:szCs w:val="20"/>
                <w:lang w:eastAsia="en-GB"/>
              </w:rPr>
              <w:t>Poole et al. 2002</w:t>
            </w:r>
          </w:p>
        </w:tc>
        <w:tc>
          <w:tcPr>
            <w:tcW w:w="2107" w:type="dxa"/>
            <w:vMerge w:val="restart"/>
            <w:noWrap/>
            <w:hideMark/>
          </w:tcPr>
          <w:p w14:paraId="18D0C570" w14:textId="79456313" w:rsidR="00DF05E2" w:rsidRPr="00131E3D" w:rsidRDefault="00DF05E2" w:rsidP="00131E3D">
            <w:pPr>
              <w:rPr>
                <w:color w:val="000000"/>
                <w:sz w:val="20"/>
                <w:szCs w:val="20"/>
                <w:lang w:eastAsia="en-GB"/>
              </w:rPr>
            </w:pPr>
            <w:r>
              <w:rPr>
                <w:color w:val="000000"/>
                <w:sz w:val="20"/>
                <w:szCs w:val="20"/>
                <w:lang w:eastAsia="en-GB"/>
              </w:rPr>
              <w:t>P</w:t>
            </w:r>
            <w:r w:rsidRPr="00131E3D">
              <w:rPr>
                <w:color w:val="000000"/>
                <w:sz w:val="20"/>
                <w:szCs w:val="20"/>
                <w:lang w:eastAsia="en-GB"/>
              </w:rPr>
              <w:t>ea</w:t>
            </w:r>
          </w:p>
        </w:tc>
        <w:tc>
          <w:tcPr>
            <w:tcW w:w="1316" w:type="dxa"/>
            <w:noWrap/>
            <w:hideMark/>
          </w:tcPr>
          <w:p w14:paraId="1C331F73" w14:textId="2751A12E" w:rsidR="00DF05E2" w:rsidRPr="00131E3D" w:rsidRDefault="00DF05E2" w:rsidP="00131E3D">
            <w:pPr>
              <w:rPr>
                <w:color w:val="000000"/>
                <w:sz w:val="20"/>
                <w:szCs w:val="20"/>
                <w:lang w:eastAsia="en-GB"/>
              </w:rPr>
            </w:pPr>
            <w:r>
              <w:rPr>
                <w:color w:val="000000"/>
                <w:sz w:val="20"/>
                <w:szCs w:val="20"/>
                <w:lang w:eastAsia="en-GB"/>
              </w:rPr>
              <w:t>130 to 700</w:t>
            </w:r>
          </w:p>
        </w:tc>
        <w:tc>
          <w:tcPr>
            <w:tcW w:w="866" w:type="dxa"/>
            <w:noWrap/>
            <w:hideMark/>
          </w:tcPr>
          <w:p w14:paraId="704A365F" w14:textId="56D210F4" w:rsidR="00DF05E2" w:rsidRPr="00131E3D" w:rsidRDefault="00DF05E2" w:rsidP="00131E3D">
            <w:pPr>
              <w:rPr>
                <w:sz w:val="20"/>
                <w:szCs w:val="20"/>
                <w:lang w:eastAsia="en-GB"/>
              </w:rPr>
            </w:pPr>
            <w:r>
              <w:rPr>
                <w:sz w:val="20"/>
                <w:szCs w:val="20"/>
                <w:lang w:eastAsia="en-GB"/>
              </w:rPr>
              <w:t>1</w:t>
            </w:r>
          </w:p>
        </w:tc>
        <w:tc>
          <w:tcPr>
            <w:tcW w:w="2070" w:type="dxa"/>
            <w:vMerge w:val="restart"/>
            <w:noWrap/>
            <w:hideMark/>
          </w:tcPr>
          <w:p w14:paraId="6A14D22C" w14:textId="77777777" w:rsidR="00DF05E2" w:rsidRPr="00131E3D" w:rsidRDefault="00DF05E2" w:rsidP="00131E3D">
            <w:pPr>
              <w:rPr>
                <w:sz w:val="20"/>
                <w:szCs w:val="20"/>
                <w:lang w:eastAsia="en-GB"/>
              </w:rPr>
            </w:pPr>
          </w:p>
        </w:tc>
        <w:tc>
          <w:tcPr>
            <w:tcW w:w="1559" w:type="dxa"/>
            <w:vMerge w:val="restart"/>
            <w:noWrap/>
            <w:vAlign w:val="center"/>
            <w:hideMark/>
          </w:tcPr>
          <w:p w14:paraId="3BCFBEF9" w14:textId="739FDBCD" w:rsidR="00DF05E2" w:rsidRPr="00131E3D" w:rsidRDefault="00DF05E2" w:rsidP="00DF05E2">
            <w:pPr>
              <w:rPr>
                <w:color w:val="000000"/>
                <w:sz w:val="20"/>
                <w:szCs w:val="20"/>
                <w:lang w:eastAsia="en-GB"/>
              </w:rPr>
            </w:pPr>
            <w:r>
              <w:rPr>
                <w:color w:val="000000"/>
                <w:sz w:val="20"/>
                <w:szCs w:val="20"/>
                <w:lang w:eastAsia="en-GB"/>
              </w:rPr>
              <w:t xml:space="preserve">Differing by -0.5 to +2‰ from uncharred </w:t>
            </w:r>
          </w:p>
        </w:tc>
        <w:tc>
          <w:tcPr>
            <w:tcW w:w="709" w:type="dxa"/>
            <w:vMerge w:val="restart"/>
            <w:noWrap/>
            <w:hideMark/>
          </w:tcPr>
          <w:p w14:paraId="2BDE19E5" w14:textId="77777777" w:rsidR="00DF05E2" w:rsidRPr="00131E3D" w:rsidRDefault="00DF05E2" w:rsidP="00131E3D">
            <w:pPr>
              <w:jc w:val="right"/>
              <w:rPr>
                <w:color w:val="000000"/>
                <w:sz w:val="20"/>
                <w:szCs w:val="20"/>
                <w:lang w:eastAsia="en-GB"/>
              </w:rPr>
            </w:pPr>
          </w:p>
        </w:tc>
        <w:tc>
          <w:tcPr>
            <w:tcW w:w="662" w:type="dxa"/>
            <w:vMerge w:val="restart"/>
            <w:noWrap/>
            <w:hideMark/>
          </w:tcPr>
          <w:p w14:paraId="02942BF4" w14:textId="77777777" w:rsidR="00DF05E2" w:rsidRPr="00131E3D" w:rsidRDefault="00DF05E2" w:rsidP="00131E3D">
            <w:pPr>
              <w:rPr>
                <w:sz w:val="20"/>
                <w:szCs w:val="20"/>
                <w:lang w:eastAsia="en-GB"/>
              </w:rPr>
            </w:pPr>
          </w:p>
        </w:tc>
      </w:tr>
      <w:tr w:rsidR="00DF05E2" w:rsidRPr="00131E3D" w14:paraId="55FB9746" w14:textId="77777777" w:rsidTr="00F90B08">
        <w:trPr>
          <w:trHeight w:val="113"/>
        </w:trPr>
        <w:tc>
          <w:tcPr>
            <w:tcW w:w="1149" w:type="dxa"/>
            <w:vMerge/>
            <w:noWrap/>
          </w:tcPr>
          <w:p w14:paraId="24F35CEA" w14:textId="77777777" w:rsidR="00DF05E2" w:rsidRPr="00131E3D" w:rsidRDefault="00DF05E2" w:rsidP="00131E3D">
            <w:pPr>
              <w:rPr>
                <w:color w:val="000000"/>
                <w:sz w:val="20"/>
                <w:szCs w:val="20"/>
                <w:lang w:eastAsia="en-GB"/>
              </w:rPr>
            </w:pPr>
          </w:p>
        </w:tc>
        <w:tc>
          <w:tcPr>
            <w:tcW w:w="2107" w:type="dxa"/>
            <w:vMerge/>
            <w:noWrap/>
          </w:tcPr>
          <w:p w14:paraId="2740379B" w14:textId="77777777" w:rsidR="00DF05E2" w:rsidRDefault="00DF05E2" w:rsidP="00131E3D">
            <w:pPr>
              <w:rPr>
                <w:color w:val="000000"/>
                <w:sz w:val="20"/>
                <w:szCs w:val="20"/>
                <w:lang w:eastAsia="en-GB"/>
              </w:rPr>
            </w:pPr>
          </w:p>
        </w:tc>
        <w:tc>
          <w:tcPr>
            <w:tcW w:w="1316" w:type="dxa"/>
            <w:noWrap/>
          </w:tcPr>
          <w:p w14:paraId="65A1EA6E" w14:textId="33251ED1" w:rsidR="00DF05E2" w:rsidRPr="00131E3D" w:rsidRDefault="00DF05E2" w:rsidP="00131E3D">
            <w:pPr>
              <w:rPr>
                <w:color w:val="000000"/>
                <w:sz w:val="20"/>
                <w:szCs w:val="20"/>
                <w:lang w:eastAsia="en-GB"/>
              </w:rPr>
            </w:pPr>
            <w:r>
              <w:rPr>
                <w:color w:val="000000"/>
                <w:sz w:val="20"/>
                <w:szCs w:val="20"/>
                <w:lang w:eastAsia="en-GB"/>
              </w:rPr>
              <w:t xml:space="preserve">190, 250, 340 </w:t>
            </w:r>
          </w:p>
        </w:tc>
        <w:tc>
          <w:tcPr>
            <w:tcW w:w="866" w:type="dxa"/>
            <w:noWrap/>
          </w:tcPr>
          <w:p w14:paraId="0FAB75D9" w14:textId="53E131B6" w:rsidR="00DF05E2" w:rsidRPr="00131E3D" w:rsidRDefault="00DF05E2" w:rsidP="00131E3D">
            <w:pPr>
              <w:rPr>
                <w:sz w:val="20"/>
                <w:szCs w:val="20"/>
                <w:lang w:eastAsia="en-GB"/>
              </w:rPr>
            </w:pPr>
            <w:r>
              <w:rPr>
                <w:sz w:val="20"/>
                <w:szCs w:val="20"/>
                <w:lang w:eastAsia="en-GB"/>
              </w:rPr>
              <w:t>2</w:t>
            </w:r>
          </w:p>
        </w:tc>
        <w:tc>
          <w:tcPr>
            <w:tcW w:w="2070" w:type="dxa"/>
            <w:vMerge/>
            <w:noWrap/>
          </w:tcPr>
          <w:p w14:paraId="3FD4D149" w14:textId="77777777" w:rsidR="00DF05E2" w:rsidRPr="00131E3D" w:rsidRDefault="00DF05E2" w:rsidP="00131E3D">
            <w:pPr>
              <w:rPr>
                <w:sz w:val="20"/>
                <w:szCs w:val="20"/>
                <w:lang w:eastAsia="en-GB"/>
              </w:rPr>
            </w:pPr>
          </w:p>
        </w:tc>
        <w:tc>
          <w:tcPr>
            <w:tcW w:w="1559" w:type="dxa"/>
            <w:vMerge/>
            <w:noWrap/>
          </w:tcPr>
          <w:p w14:paraId="626DB3FC" w14:textId="77777777" w:rsidR="00DF05E2" w:rsidRPr="00131E3D" w:rsidRDefault="00DF05E2" w:rsidP="00131E3D">
            <w:pPr>
              <w:jc w:val="right"/>
              <w:rPr>
                <w:color w:val="000000"/>
                <w:sz w:val="20"/>
                <w:szCs w:val="20"/>
                <w:lang w:eastAsia="en-GB"/>
              </w:rPr>
            </w:pPr>
          </w:p>
        </w:tc>
        <w:tc>
          <w:tcPr>
            <w:tcW w:w="709" w:type="dxa"/>
            <w:vMerge/>
            <w:noWrap/>
          </w:tcPr>
          <w:p w14:paraId="259EBBEA" w14:textId="77777777" w:rsidR="00DF05E2" w:rsidRPr="00131E3D" w:rsidRDefault="00DF05E2" w:rsidP="00131E3D">
            <w:pPr>
              <w:jc w:val="right"/>
              <w:rPr>
                <w:color w:val="000000"/>
                <w:sz w:val="20"/>
                <w:szCs w:val="20"/>
                <w:lang w:eastAsia="en-GB"/>
              </w:rPr>
            </w:pPr>
          </w:p>
        </w:tc>
        <w:tc>
          <w:tcPr>
            <w:tcW w:w="662" w:type="dxa"/>
            <w:vMerge/>
            <w:noWrap/>
          </w:tcPr>
          <w:p w14:paraId="559BD307" w14:textId="77777777" w:rsidR="00DF05E2" w:rsidRPr="00131E3D" w:rsidRDefault="00DF05E2" w:rsidP="00131E3D">
            <w:pPr>
              <w:rPr>
                <w:sz w:val="20"/>
                <w:szCs w:val="20"/>
                <w:lang w:eastAsia="en-GB"/>
              </w:rPr>
            </w:pPr>
          </w:p>
        </w:tc>
      </w:tr>
      <w:tr w:rsidR="0080453D" w:rsidRPr="00131E3D" w14:paraId="2E20DA1A" w14:textId="77777777" w:rsidTr="00F90B08">
        <w:trPr>
          <w:trHeight w:val="624"/>
        </w:trPr>
        <w:tc>
          <w:tcPr>
            <w:tcW w:w="1149" w:type="dxa"/>
            <w:noWrap/>
          </w:tcPr>
          <w:p w14:paraId="0F12E597" w14:textId="03A9BF18" w:rsidR="0080453D" w:rsidRPr="00131E3D" w:rsidRDefault="0080453D" w:rsidP="0080453D">
            <w:pPr>
              <w:rPr>
                <w:color w:val="000000"/>
                <w:sz w:val="20"/>
                <w:szCs w:val="20"/>
                <w:lang w:eastAsia="en-GB"/>
              </w:rPr>
            </w:pPr>
            <w:r w:rsidRPr="00131E3D">
              <w:rPr>
                <w:color w:val="000000"/>
                <w:sz w:val="20"/>
                <w:szCs w:val="20"/>
                <w:lang w:eastAsia="en-GB"/>
              </w:rPr>
              <w:t>Nitsch et al</w:t>
            </w:r>
            <w:r>
              <w:rPr>
                <w:color w:val="000000"/>
                <w:sz w:val="20"/>
                <w:szCs w:val="20"/>
                <w:lang w:eastAsia="en-GB"/>
              </w:rPr>
              <w:t>. 2015</w:t>
            </w:r>
          </w:p>
        </w:tc>
        <w:tc>
          <w:tcPr>
            <w:tcW w:w="2107" w:type="dxa"/>
            <w:noWrap/>
          </w:tcPr>
          <w:p w14:paraId="62FE960A" w14:textId="1D9171F4" w:rsidR="0080453D" w:rsidRPr="00131E3D" w:rsidRDefault="0080453D" w:rsidP="0080453D">
            <w:pPr>
              <w:rPr>
                <w:color w:val="000000"/>
                <w:sz w:val="20"/>
                <w:szCs w:val="20"/>
                <w:lang w:eastAsia="en-GB"/>
              </w:rPr>
            </w:pPr>
            <w:r>
              <w:rPr>
                <w:color w:val="000000"/>
                <w:sz w:val="20"/>
                <w:szCs w:val="20"/>
                <w:lang w:eastAsia="en-GB"/>
              </w:rPr>
              <w:t>Bread w</w:t>
            </w:r>
            <w:r w:rsidRPr="00131E3D">
              <w:rPr>
                <w:color w:val="000000"/>
                <w:sz w:val="20"/>
                <w:szCs w:val="20"/>
                <w:lang w:eastAsia="en-GB"/>
              </w:rPr>
              <w:t xml:space="preserve">heat, </w:t>
            </w:r>
            <w:ins w:id="7" w:author="Elizabeth Stroud" w:date="2023-01-09T17:15:00Z">
              <w:r w:rsidR="00192464">
                <w:rPr>
                  <w:color w:val="000000"/>
                  <w:sz w:val="20"/>
                  <w:szCs w:val="20"/>
                  <w:lang w:eastAsia="en-GB"/>
                </w:rPr>
                <w:t xml:space="preserve">hulled </w:t>
              </w:r>
            </w:ins>
            <w:r w:rsidRPr="00131E3D">
              <w:rPr>
                <w:color w:val="000000"/>
                <w:sz w:val="20"/>
                <w:szCs w:val="20"/>
                <w:lang w:eastAsia="en-GB"/>
              </w:rPr>
              <w:t xml:space="preserve">barley, einkorn, </w:t>
            </w:r>
            <w:r w:rsidR="00895789">
              <w:rPr>
                <w:color w:val="000000"/>
                <w:sz w:val="20"/>
                <w:szCs w:val="20"/>
                <w:lang w:eastAsia="en-GB"/>
              </w:rPr>
              <w:t>e</w:t>
            </w:r>
            <w:r w:rsidRPr="00131E3D">
              <w:rPr>
                <w:color w:val="000000"/>
                <w:sz w:val="20"/>
                <w:szCs w:val="20"/>
                <w:lang w:eastAsia="en-GB"/>
              </w:rPr>
              <w:t>mmer, pea, lentil</w:t>
            </w:r>
          </w:p>
        </w:tc>
        <w:tc>
          <w:tcPr>
            <w:tcW w:w="1316" w:type="dxa"/>
            <w:noWrap/>
          </w:tcPr>
          <w:p w14:paraId="5BCEE2B6" w14:textId="0B89C5C2" w:rsidR="0080453D" w:rsidRPr="00131E3D" w:rsidRDefault="0080453D" w:rsidP="0080453D">
            <w:pPr>
              <w:rPr>
                <w:color w:val="000000"/>
                <w:sz w:val="20"/>
                <w:szCs w:val="20"/>
                <w:lang w:eastAsia="en-GB"/>
              </w:rPr>
            </w:pPr>
            <w:r w:rsidRPr="00131E3D">
              <w:rPr>
                <w:color w:val="000000"/>
                <w:sz w:val="20"/>
                <w:szCs w:val="20"/>
                <w:lang w:eastAsia="en-GB"/>
              </w:rPr>
              <w:t>215, 230, 245, 260</w:t>
            </w:r>
          </w:p>
        </w:tc>
        <w:tc>
          <w:tcPr>
            <w:tcW w:w="866" w:type="dxa"/>
            <w:noWrap/>
          </w:tcPr>
          <w:p w14:paraId="2ADC3B3B" w14:textId="3F7456A7" w:rsidR="0080453D" w:rsidRPr="00131E3D" w:rsidRDefault="0080453D" w:rsidP="0080453D">
            <w:pPr>
              <w:rPr>
                <w:sz w:val="20"/>
                <w:szCs w:val="20"/>
                <w:lang w:eastAsia="en-GB"/>
              </w:rPr>
            </w:pPr>
            <w:r w:rsidRPr="00131E3D">
              <w:rPr>
                <w:color w:val="000000"/>
                <w:sz w:val="20"/>
                <w:szCs w:val="20"/>
                <w:lang w:eastAsia="en-GB"/>
              </w:rPr>
              <w:t>4, 8, 24</w:t>
            </w:r>
          </w:p>
        </w:tc>
        <w:tc>
          <w:tcPr>
            <w:tcW w:w="2070" w:type="dxa"/>
            <w:noWrap/>
          </w:tcPr>
          <w:p w14:paraId="5DD91B7A" w14:textId="6D2D20D4" w:rsidR="0080453D" w:rsidRPr="00131E3D" w:rsidRDefault="0080453D" w:rsidP="0080453D">
            <w:pPr>
              <w:rPr>
                <w:sz w:val="20"/>
                <w:szCs w:val="20"/>
                <w:lang w:eastAsia="en-GB"/>
              </w:rPr>
            </w:pPr>
            <w:r>
              <w:rPr>
                <w:color w:val="000000"/>
                <w:sz w:val="20"/>
                <w:szCs w:val="20"/>
                <w:lang w:eastAsia="en-GB"/>
              </w:rPr>
              <w:t>I</w:t>
            </w:r>
            <w:r w:rsidRPr="00131E3D">
              <w:rPr>
                <w:color w:val="000000"/>
                <w:sz w:val="20"/>
                <w:szCs w:val="20"/>
                <w:lang w:eastAsia="en-GB"/>
              </w:rPr>
              <w:t>ncrease by 0.04</w:t>
            </w:r>
            <w:r>
              <w:rPr>
                <w:color w:val="000000"/>
                <w:sz w:val="20"/>
                <w:szCs w:val="20"/>
                <w:lang w:eastAsia="en-GB"/>
              </w:rPr>
              <w:t>‰</w:t>
            </w:r>
            <w:r w:rsidRPr="00131E3D">
              <w:rPr>
                <w:color w:val="000000"/>
                <w:sz w:val="20"/>
                <w:szCs w:val="20"/>
                <w:lang w:eastAsia="en-GB"/>
              </w:rPr>
              <w:t xml:space="preserve"> for every 4 h</w:t>
            </w:r>
            <w:r>
              <w:rPr>
                <w:color w:val="000000"/>
                <w:sz w:val="20"/>
                <w:szCs w:val="20"/>
                <w:lang w:eastAsia="en-GB"/>
              </w:rPr>
              <w:t>r</w:t>
            </w:r>
            <w:r w:rsidRPr="00131E3D">
              <w:rPr>
                <w:color w:val="000000"/>
                <w:sz w:val="20"/>
                <w:szCs w:val="20"/>
                <w:lang w:eastAsia="en-GB"/>
              </w:rPr>
              <w:t>s and 0.12</w:t>
            </w:r>
            <w:r>
              <w:rPr>
                <w:color w:val="000000"/>
                <w:sz w:val="20"/>
                <w:szCs w:val="20"/>
                <w:lang w:eastAsia="en-GB"/>
              </w:rPr>
              <w:t>‰</w:t>
            </w:r>
            <w:r w:rsidRPr="00131E3D">
              <w:rPr>
                <w:color w:val="000000"/>
                <w:sz w:val="20"/>
                <w:szCs w:val="20"/>
                <w:lang w:eastAsia="en-GB"/>
              </w:rPr>
              <w:t xml:space="preserve"> for every 15</w:t>
            </w:r>
            <w:r>
              <w:rPr>
                <w:color w:val="000000"/>
                <w:sz w:val="20"/>
                <w:szCs w:val="20"/>
                <w:lang w:eastAsia="en-GB"/>
              </w:rPr>
              <w:sym w:font="Symbol" w:char="F0B0"/>
            </w:r>
            <w:r w:rsidRPr="00131E3D">
              <w:rPr>
                <w:color w:val="000000"/>
                <w:sz w:val="20"/>
                <w:szCs w:val="20"/>
                <w:lang w:eastAsia="en-GB"/>
              </w:rPr>
              <w:t>C</w:t>
            </w:r>
          </w:p>
        </w:tc>
        <w:tc>
          <w:tcPr>
            <w:tcW w:w="1559" w:type="dxa"/>
            <w:noWrap/>
          </w:tcPr>
          <w:p w14:paraId="6CFFF760" w14:textId="77514EE3" w:rsidR="0080453D" w:rsidRPr="00131E3D" w:rsidRDefault="0080453D" w:rsidP="00A721A9">
            <w:pPr>
              <w:rPr>
                <w:color w:val="000000"/>
                <w:sz w:val="20"/>
                <w:szCs w:val="20"/>
                <w:lang w:eastAsia="en-GB"/>
              </w:rPr>
            </w:pPr>
            <w:r w:rsidRPr="00131E3D">
              <w:rPr>
                <w:color w:val="000000"/>
                <w:sz w:val="20"/>
                <w:szCs w:val="20"/>
                <w:lang w:eastAsia="en-GB"/>
              </w:rPr>
              <w:t>Increase</w:t>
            </w:r>
            <w:r>
              <w:rPr>
                <w:color w:val="000000"/>
                <w:sz w:val="20"/>
                <w:szCs w:val="20"/>
                <w:lang w:eastAsia="en-GB"/>
              </w:rPr>
              <w:t xml:space="preserve"> by</w:t>
            </w:r>
            <w:r w:rsidRPr="00131E3D">
              <w:rPr>
                <w:color w:val="000000"/>
                <w:sz w:val="20"/>
                <w:szCs w:val="20"/>
                <w:lang w:eastAsia="en-GB"/>
              </w:rPr>
              <w:t xml:space="preserve"> 0.016</w:t>
            </w:r>
            <w:r>
              <w:rPr>
                <w:color w:val="000000"/>
                <w:sz w:val="20"/>
                <w:szCs w:val="20"/>
                <w:lang w:eastAsia="en-GB"/>
              </w:rPr>
              <w:t xml:space="preserve">‰ </w:t>
            </w:r>
            <w:r w:rsidRPr="00131E3D">
              <w:rPr>
                <w:color w:val="000000"/>
                <w:sz w:val="20"/>
                <w:szCs w:val="20"/>
                <w:lang w:eastAsia="en-GB"/>
              </w:rPr>
              <w:t>for every 4 h</w:t>
            </w:r>
            <w:r>
              <w:rPr>
                <w:color w:val="000000"/>
                <w:sz w:val="20"/>
                <w:szCs w:val="20"/>
                <w:lang w:eastAsia="en-GB"/>
              </w:rPr>
              <w:t>rs</w:t>
            </w:r>
          </w:p>
        </w:tc>
        <w:tc>
          <w:tcPr>
            <w:tcW w:w="709" w:type="dxa"/>
            <w:noWrap/>
          </w:tcPr>
          <w:p w14:paraId="32C218D5" w14:textId="054C4DA2" w:rsidR="0080453D" w:rsidRPr="00131E3D" w:rsidRDefault="0080453D" w:rsidP="0080453D">
            <w:pPr>
              <w:jc w:val="right"/>
              <w:rPr>
                <w:color w:val="000000"/>
                <w:sz w:val="20"/>
                <w:szCs w:val="20"/>
                <w:lang w:eastAsia="en-GB"/>
              </w:rPr>
            </w:pPr>
            <w:r w:rsidRPr="00131E3D">
              <w:rPr>
                <w:color w:val="000000"/>
                <w:sz w:val="20"/>
                <w:szCs w:val="20"/>
                <w:lang w:eastAsia="en-GB"/>
              </w:rPr>
              <w:t>0.31</w:t>
            </w:r>
          </w:p>
        </w:tc>
        <w:tc>
          <w:tcPr>
            <w:tcW w:w="662" w:type="dxa"/>
            <w:noWrap/>
          </w:tcPr>
          <w:p w14:paraId="5B3F8010" w14:textId="5B4AFA5F" w:rsidR="0080453D" w:rsidRPr="00131E3D" w:rsidRDefault="0080453D" w:rsidP="0080453D">
            <w:pPr>
              <w:rPr>
                <w:sz w:val="20"/>
                <w:szCs w:val="20"/>
                <w:lang w:eastAsia="en-GB"/>
              </w:rPr>
            </w:pPr>
            <w:r w:rsidRPr="00131E3D">
              <w:rPr>
                <w:color w:val="000000"/>
                <w:sz w:val="20"/>
                <w:szCs w:val="20"/>
                <w:lang w:eastAsia="en-GB"/>
              </w:rPr>
              <w:t>0.11</w:t>
            </w:r>
          </w:p>
        </w:tc>
      </w:tr>
      <w:tr w:rsidR="0080453D" w:rsidRPr="00131E3D" w14:paraId="737A9A30" w14:textId="77777777" w:rsidTr="00F90B08">
        <w:trPr>
          <w:trHeight w:val="624"/>
        </w:trPr>
        <w:tc>
          <w:tcPr>
            <w:tcW w:w="1149" w:type="dxa"/>
            <w:noWrap/>
            <w:hideMark/>
          </w:tcPr>
          <w:p w14:paraId="4BC1E076" w14:textId="767B2EF5" w:rsidR="0080453D" w:rsidRPr="00131E3D" w:rsidRDefault="0080453D" w:rsidP="0080453D">
            <w:pPr>
              <w:rPr>
                <w:color w:val="000000"/>
                <w:sz w:val="20"/>
                <w:szCs w:val="20"/>
                <w:lang w:eastAsia="en-GB"/>
              </w:rPr>
            </w:pPr>
            <w:r w:rsidRPr="00131E3D">
              <w:rPr>
                <w:color w:val="000000"/>
                <w:sz w:val="20"/>
                <w:szCs w:val="20"/>
                <w:lang w:eastAsia="en-GB"/>
              </w:rPr>
              <w:t>Hartman et al</w:t>
            </w:r>
            <w:r w:rsidR="00F90B08">
              <w:rPr>
                <w:color w:val="000000"/>
                <w:sz w:val="20"/>
                <w:szCs w:val="20"/>
                <w:lang w:eastAsia="en-GB"/>
              </w:rPr>
              <w:t>.</w:t>
            </w:r>
            <w:r w:rsidRPr="00131E3D">
              <w:rPr>
                <w:color w:val="000000"/>
                <w:sz w:val="20"/>
                <w:szCs w:val="20"/>
                <w:lang w:eastAsia="en-GB"/>
              </w:rPr>
              <w:t xml:space="preserve"> 2020</w:t>
            </w:r>
          </w:p>
        </w:tc>
        <w:tc>
          <w:tcPr>
            <w:tcW w:w="2107" w:type="dxa"/>
            <w:noWrap/>
            <w:hideMark/>
          </w:tcPr>
          <w:p w14:paraId="67CCDC68" w14:textId="6536307B" w:rsidR="0080453D" w:rsidRPr="00131E3D" w:rsidRDefault="0080453D" w:rsidP="0080453D">
            <w:pPr>
              <w:rPr>
                <w:color w:val="000000"/>
                <w:sz w:val="20"/>
                <w:szCs w:val="20"/>
                <w:lang w:eastAsia="en-GB"/>
              </w:rPr>
            </w:pPr>
            <w:r>
              <w:rPr>
                <w:color w:val="000000"/>
                <w:sz w:val="20"/>
                <w:szCs w:val="20"/>
                <w:lang w:eastAsia="en-GB"/>
              </w:rPr>
              <w:t>L</w:t>
            </w:r>
            <w:r w:rsidRPr="00131E3D">
              <w:rPr>
                <w:color w:val="000000"/>
                <w:sz w:val="20"/>
                <w:szCs w:val="20"/>
                <w:lang w:eastAsia="en-GB"/>
              </w:rPr>
              <w:t>entil</w:t>
            </w:r>
          </w:p>
        </w:tc>
        <w:tc>
          <w:tcPr>
            <w:tcW w:w="1316" w:type="dxa"/>
            <w:noWrap/>
            <w:hideMark/>
          </w:tcPr>
          <w:p w14:paraId="393072A0" w14:textId="2C587003" w:rsidR="0080453D" w:rsidRPr="00131E3D" w:rsidRDefault="00F90B08" w:rsidP="0080453D">
            <w:pPr>
              <w:rPr>
                <w:color w:val="000000"/>
                <w:sz w:val="20"/>
                <w:szCs w:val="20"/>
                <w:lang w:eastAsia="en-GB"/>
              </w:rPr>
            </w:pPr>
            <w:r>
              <w:rPr>
                <w:color w:val="000000"/>
                <w:sz w:val="20"/>
                <w:szCs w:val="20"/>
                <w:lang w:eastAsia="en-GB"/>
              </w:rPr>
              <w:t>1</w:t>
            </w:r>
            <w:r w:rsidR="0080453D" w:rsidRPr="00131E3D">
              <w:rPr>
                <w:color w:val="000000"/>
                <w:sz w:val="20"/>
                <w:szCs w:val="20"/>
                <w:lang w:eastAsia="en-GB"/>
              </w:rPr>
              <w:t>00 to 400</w:t>
            </w:r>
          </w:p>
        </w:tc>
        <w:tc>
          <w:tcPr>
            <w:tcW w:w="866" w:type="dxa"/>
            <w:noWrap/>
            <w:hideMark/>
          </w:tcPr>
          <w:p w14:paraId="12AA2CBC" w14:textId="6672B160" w:rsidR="0080453D" w:rsidRPr="00131E3D" w:rsidRDefault="00F90B08" w:rsidP="0080453D">
            <w:pPr>
              <w:rPr>
                <w:color w:val="000000"/>
                <w:sz w:val="20"/>
                <w:szCs w:val="20"/>
                <w:lang w:eastAsia="en-GB"/>
              </w:rPr>
            </w:pPr>
            <w:r>
              <w:rPr>
                <w:color w:val="000000"/>
                <w:sz w:val="20"/>
                <w:szCs w:val="20"/>
                <w:lang w:eastAsia="en-GB"/>
              </w:rPr>
              <w:t>2</w:t>
            </w:r>
          </w:p>
        </w:tc>
        <w:tc>
          <w:tcPr>
            <w:tcW w:w="2070" w:type="dxa"/>
            <w:noWrap/>
            <w:hideMark/>
          </w:tcPr>
          <w:p w14:paraId="271984C5" w14:textId="77777777" w:rsidR="00625859" w:rsidRDefault="0080453D" w:rsidP="0080453D">
            <w:pPr>
              <w:rPr>
                <w:color w:val="000000"/>
                <w:sz w:val="20"/>
                <w:szCs w:val="20"/>
                <w:lang w:eastAsia="en-GB"/>
              </w:rPr>
            </w:pPr>
            <w:r>
              <w:rPr>
                <w:color w:val="000000"/>
                <w:sz w:val="20"/>
                <w:szCs w:val="20"/>
                <w:lang w:eastAsia="en-GB"/>
              </w:rPr>
              <w:t>C</w:t>
            </w:r>
            <w:r w:rsidRPr="00131E3D">
              <w:rPr>
                <w:color w:val="000000"/>
                <w:sz w:val="20"/>
                <w:szCs w:val="20"/>
                <w:lang w:eastAsia="en-GB"/>
              </w:rPr>
              <w:t>onstant till 200</w:t>
            </w:r>
            <w:r w:rsidR="00625859">
              <w:rPr>
                <w:color w:val="000000"/>
                <w:sz w:val="20"/>
                <w:szCs w:val="20"/>
                <w:lang w:eastAsia="en-GB"/>
              </w:rPr>
              <w:sym w:font="Symbol" w:char="F0B0"/>
            </w:r>
            <w:r w:rsidR="00625859">
              <w:rPr>
                <w:color w:val="000000"/>
                <w:sz w:val="20"/>
                <w:szCs w:val="20"/>
                <w:lang w:eastAsia="en-GB"/>
              </w:rPr>
              <w:t>C</w:t>
            </w:r>
            <w:r w:rsidRPr="00131E3D">
              <w:rPr>
                <w:color w:val="000000"/>
                <w:sz w:val="20"/>
                <w:szCs w:val="20"/>
                <w:lang w:eastAsia="en-GB"/>
              </w:rPr>
              <w:t xml:space="preserve">, </w:t>
            </w:r>
          </w:p>
          <w:p w14:paraId="2582DC26" w14:textId="6CAF95FA" w:rsidR="0080453D" w:rsidRPr="00131E3D" w:rsidRDefault="0080453D" w:rsidP="0080453D">
            <w:pPr>
              <w:rPr>
                <w:color w:val="000000"/>
                <w:sz w:val="20"/>
                <w:szCs w:val="20"/>
                <w:lang w:eastAsia="en-GB"/>
              </w:rPr>
            </w:pPr>
            <w:r>
              <w:rPr>
                <w:color w:val="000000"/>
                <w:sz w:val="20"/>
                <w:szCs w:val="20"/>
                <w:lang w:eastAsia="en-GB"/>
              </w:rPr>
              <w:t xml:space="preserve">+ </w:t>
            </w:r>
            <w:r w:rsidRPr="00131E3D">
              <w:rPr>
                <w:color w:val="000000"/>
                <w:sz w:val="20"/>
                <w:szCs w:val="20"/>
                <w:lang w:eastAsia="en-GB"/>
              </w:rPr>
              <w:t>0.8</w:t>
            </w:r>
            <w:r>
              <w:rPr>
                <w:color w:val="000000"/>
                <w:sz w:val="20"/>
                <w:szCs w:val="20"/>
                <w:lang w:eastAsia="en-GB"/>
              </w:rPr>
              <w:t>‰</w:t>
            </w:r>
            <w:r w:rsidRPr="00131E3D">
              <w:rPr>
                <w:color w:val="000000"/>
                <w:sz w:val="20"/>
                <w:szCs w:val="20"/>
                <w:lang w:eastAsia="en-GB"/>
              </w:rPr>
              <w:t xml:space="preserve"> at 300</w:t>
            </w:r>
            <w:r>
              <w:rPr>
                <w:color w:val="000000"/>
                <w:sz w:val="20"/>
                <w:szCs w:val="20"/>
                <w:lang w:eastAsia="en-GB"/>
              </w:rPr>
              <w:sym w:font="Symbol" w:char="F0B0"/>
            </w:r>
            <w:r>
              <w:rPr>
                <w:color w:val="000000"/>
                <w:sz w:val="20"/>
                <w:szCs w:val="20"/>
                <w:lang w:eastAsia="en-GB"/>
              </w:rPr>
              <w:t>C</w:t>
            </w:r>
            <w:r w:rsidRPr="00131E3D">
              <w:rPr>
                <w:color w:val="000000"/>
                <w:sz w:val="20"/>
                <w:szCs w:val="20"/>
                <w:lang w:eastAsia="en-GB"/>
              </w:rPr>
              <w:t>, +2.2</w:t>
            </w:r>
            <w:r>
              <w:rPr>
                <w:color w:val="000000"/>
                <w:sz w:val="20"/>
                <w:szCs w:val="20"/>
                <w:lang w:eastAsia="en-GB"/>
              </w:rPr>
              <w:t>‰</w:t>
            </w:r>
            <w:r w:rsidRPr="00131E3D">
              <w:rPr>
                <w:color w:val="000000"/>
                <w:sz w:val="20"/>
                <w:szCs w:val="20"/>
                <w:lang w:eastAsia="en-GB"/>
              </w:rPr>
              <w:t xml:space="preserve"> at 400</w:t>
            </w:r>
            <w:r>
              <w:rPr>
                <w:color w:val="000000"/>
                <w:sz w:val="20"/>
                <w:szCs w:val="20"/>
                <w:lang w:eastAsia="en-GB"/>
              </w:rPr>
              <w:sym w:font="Symbol" w:char="F0B0"/>
            </w:r>
            <w:r>
              <w:rPr>
                <w:color w:val="000000"/>
                <w:sz w:val="20"/>
                <w:szCs w:val="20"/>
                <w:lang w:eastAsia="en-GB"/>
              </w:rPr>
              <w:t>C</w:t>
            </w:r>
          </w:p>
        </w:tc>
        <w:tc>
          <w:tcPr>
            <w:tcW w:w="1559" w:type="dxa"/>
            <w:noWrap/>
            <w:hideMark/>
          </w:tcPr>
          <w:p w14:paraId="28446BF5" w14:textId="5603E6C0" w:rsidR="0080453D" w:rsidRPr="00131E3D" w:rsidRDefault="00625859" w:rsidP="0080453D">
            <w:pPr>
              <w:rPr>
                <w:color w:val="000000"/>
                <w:sz w:val="20"/>
                <w:szCs w:val="20"/>
                <w:lang w:eastAsia="en-GB"/>
              </w:rPr>
            </w:pPr>
            <w:r>
              <w:rPr>
                <w:color w:val="000000"/>
                <w:sz w:val="20"/>
                <w:szCs w:val="20"/>
                <w:lang w:eastAsia="en-GB"/>
              </w:rPr>
              <w:t>S</w:t>
            </w:r>
            <w:r w:rsidR="0080453D" w:rsidRPr="00131E3D">
              <w:rPr>
                <w:color w:val="000000"/>
                <w:sz w:val="20"/>
                <w:szCs w:val="20"/>
                <w:lang w:eastAsia="en-GB"/>
              </w:rPr>
              <w:t>ig</w:t>
            </w:r>
            <w:r w:rsidR="0080453D">
              <w:rPr>
                <w:color w:val="000000"/>
                <w:sz w:val="20"/>
                <w:szCs w:val="20"/>
                <w:lang w:eastAsia="en-GB"/>
              </w:rPr>
              <w:t>nificant</w:t>
            </w:r>
            <w:r w:rsidR="0080453D" w:rsidRPr="00131E3D">
              <w:rPr>
                <w:color w:val="000000"/>
                <w:sz w:val="20"/>
                <w:szCs w:val="20"/>
                <w:lang w:eastAsia="en-GB"/>
              </w:rPr>
              <w:t xml:space="preserve"> change above 400</w:t>
            </w:r>
            <w:r w:rsidR="0080453D">
              <w:rPr>
                <w:color w:val="000000"/>
                <w:sz w:val="20"/>
                <w:szCs w:val="20"/>
                <w:lang w:eastAsia="en-GB"/>
              </w:rPr>
              <w:sym w:font="Symbol" w:char="F0B0"/>
            </w:r>
            <w:r w:rsidR="0080453D">
              <w:rPr>
                <w:color w:val="000000"/>
                <w:sz w:val="20"/>
                <w:szCs w:val="20"/>
                <w:lang w:eastAsia="en-GB"/>
              </w:rPr>
              <w:t>C</w:t>
            </w:r>
          </w:p>
        </w:tc>
        <w:tc>
          <w:tcPr>
            <w:tcW w:w="709" w:type="dxa"/>
            <w:noWrap/>
            <w:hideMark/>
          </w:tcPr>
          <w:p w14:paraId="63EE5AC9" w14:textId="77777777" w:rsidR="0080453D" w:rsidRPr="00131E3D" w:rsidRDefault="0080453D" w:rsidP="0080453D">
            <w:pPr>
              <w:rPr>
                <w:color w:val="000000"/>
                <w:sz w:val="20"/>
                <w:szCs w:val="20"/>
                <w:lang w:eastAsia="en-GB"/>
              </w:rPr>
            </w:pPr>
          </w:p>
        </w:tc>
        <w:tc>
          <w:tcPr>
            <w:tcW w:w="662" w:type="dxa"/>
            <w:noWrap/>
            <w:hideMark/>
          </w:tcPr>
          <w:p w14:paraId="4A1DC77B" w14:textId="77777777" w:rsidR="0080453D" w:rsidRPr="00131E3D" w:rsidRDefault="0080453D" w:rsidP="0080453D">
            <w:pPr>
              <w:rPr>
                <w:sz w:val="20"/>
                <w:szCs w:val="20"/>
                <w:lang w:eastAsia="en-GB"/>
              </w:rPr>
            </w:pPr>
          </w:p>
        </w:tc>
      </w:tr>
      <w:tr w:rsidR="0080453D" w:rsidRPr="00131E3D" w14:paraId="71913FDB" w14:textId="77777777" w:rsidTr="00F90B08">
        <w:trPr>
          <w:trHeight w:val="624"/>
        </w:trPr>
        <w:tc>
          <w:tcPr>
            <w:tcW w:w="1149" w:type="dxa"/>
            <w:noWrap/>
            <w:hideMark/>
          </w:tcPr>
          <w:p w14:paraId="417A21D7" w14:textId="6EC568DC" w:rsidR="0080453D" w:rsidRPr="00131E3D" w:rsidRDefault="0080453D" w:rsidP="0080453D">
            <w:pPr>
              <w:rPr>
                <w:color w:val="000000"/>
                <w:sz w:val="20"/>
                <w:szCs w:val="20"/>
                <w:lang w:eastAsia="en-GB"/>
              </w:rPr>
            </w:pPr>
            <w:r w:rsidRPr="00131E3D">
              <w:rPr>
                <w:color w:val="000000"/>
                <w:sz w:val="20"/>
                <w:szCs w:val="20"/>
                <w:lang w:eastAsia="en-GB"/>
              </w:rPr>
              <w:t>Fraser et al</w:t>
            </w:r>
            <w:r w:rsidR="00F90B08">
              <w:rPr>
                <w:color w:val="000000"/>
                <w:sz w:val="20"/>
                <w:szCs w:val="20"/>
                <w:lang w:eastAsia="en-GB"/>
              </w:rPr>
              <w:t>.</w:t>
            </w:r>
            <w:r w:rsidRPr="00131E3D">
              <w:rPr>
                <w:color w:val="000000"/>
                <w:sz w:val="20"/>
                <w:szCs w:val="20"/>
                <w:lang w:eastAsia="en-GB"/>
              </w:rPr>
              <w:t xml:space="preserve"> 2013</w:t>
            </w:r>
          </w:p>
        </w:tc>
        <w:tc>
          <w:tcPr>
            <w:tcW w:w="2107" w:type="dxa"/>
            <w:noWrap/>
            <w:hideMark/>
          </w:tcPr>
          <w:p w14:paraId="05711F6F" w14:textId="20A0C715" w:rsidR="0080453D" w:rsidRPr="00131E3D" w:rsidRDefault="0080453D" w:rsidP="0080453D">
            <w:pPr>
              <w:rPr>
                <w:color w:val="000000"/>
                <w:sz w:val="20"/>
                <w:szCs w:val="20"/>
                <w:lang w:eastAsia="en-GB"/>
              </w:rPr>
            </w:pPr>
            <w:r>
              <w:rPr>
                <w:color w:val="000000"/>
                <w:sz w:val="20"/>
                <w:szCs w:val="20"/>
                <w:lang w:eastAsia="en-GB"/>
              </w:rPr>
              <w:t>B</w:t>
            </w:r>
            <w:r w:rsidRPr="00131E3D">
              <w:rPr>
                <w:color w:val="000000"/>
                <w:sz w:val="20"/>
                <w:szCs w:val="20"/>
                <w:lang w:eastAsia="en-GB"/>
              </w:rPr>
              <w:t xml:space="preserve">arley, bread wheat, einkorn, emmer, broomcorn </w:t>
            </w:r>
            <w:r w:rsidR="005B48AC" w:rsidRPr="00131E3D">
              <w:rPr>
                <w:color w:val="000000"/>
                <w:sz w:val="20"/>
                <w:szCs w:val="20"/>
                <w:lang w:eastAsia="en-GB"/>
              </w:rPr>
              <w:t>m</w:t>
            </w:r>
            <w:r w:rsidR="005B48AC">
              <w:rPr>
                <w:color w:val="000000"/>
                <w:sz w:val="20"/>
                <w:szCs w:val="20"/>
                <w:lang w:eastAsia="en-GB"/>
              </w:rPr>
              <w:t>i</w:t>
            </w:r>
            <w:r w:rsidR="005B48AC" w:rsidRPr="00131E3D">
              <w:rPr>
                <w:color w:val="000000"/>
                <w:sz w:val="20"/>
                <w:szCs w:val="20"/>
                <w:lang w:eastAsia="en-GB"/>
              </w:rPr>
              <w:t>llet</w:t>
            </w:r>
            <w:r w:rsidRPr="00131E3D">
              <w:rPr>
                <w:color w:val="000000"/>
                <w:sz w:val="20"/>
                <w:szCs w:val="20"/>
                <w:lang w:eastAsia="en-GB"/>
              </w:rPr>
              <w:t>, pea, lentil</w:t>
            </w:r>
            <w:r w:rsidR="00F90B08">
              <w:rPr>
                <w:color w:val="000000"/>
                <w:sz w:val="20"/>
                <w:szCs w:val="20"/>
                <w:lang w:eastAsia="en-GB"/>
              </w:rPr>
              <w:t xml:space="preserve">, </w:t>
            </w:r>
            <w:r w:rsidRPr="00131E3D">
              <w:rPr>
                <w:color w:val="000000"/>
                <w:sz w:val="20"/>
                <w:szCs w:val="20"/>
                <w:lang w:eastAsia="en-GB"/>
              </w:rPr>
              <w:t>broad bean</w:t>
            </w:r>
          </w:p>
        </w:tc>
        <w:tc>
          <w:tcPr>
            <w:tcW w:w="1316" w:type="dxa"/>
            <w:noWrap/>
            <w:hideMark/>
          </w:tcPr>
          <w:p w14:paraId="5FCF8F2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230</w:t>
            </w:r>
          </w:p>
        </w:tc>
        <w:tc>
          <w:tcPr>
            <w:tcW w:w="866" w:type="dxa"/>
            <w:noWrap/>
            <w:hideMark/>
          </w:tcPr>
          <w:p w14:paraId="38B2F2D4" w14:textId="77777777" w:rsidR="0080453D" w:rsidRPr="00131E3D" w:rsidRDefault="0080453D" w:rsidP="0080453D">
            <w:pPr>
              <w:rPr>
                <w:color w:val="000000"/>
                <w:sz w:val="20"/>
                <w:szCs w:val="20"/>
                <w:lang w:eastAsia="en-GB"/>
              </w:rPr>
            </w:pPr>
            <w:r w:rsidRPr="00131E3D">
              <w:rPr>
                <w:color w:val="000000"/>
                <w:sz w:val="20"/>
                <w:szCs w:val="20"/>
                <w:lang w:eastAsia="en-GB"/>
              </w:rPr>
              <w:t>2,4,8,24</w:t>
            </w:r>
          </w:p>
        </w:tc>
        <w:tc>
          <w:tcPr>
            <w:tcW w:w="2070" w:type="dxa"/>
            <w:noWrap/>
            <w:hideMark/>
          </w:tcPr>
          <w:p w14:paraId="56507438" w14:textId="7287B691" w:rsidR="0080453D" w:rsidRPr="00131E3D" w:rsidRDefault="0080453D" w:rsidP="0080453D">
            <w:pPr>
              <w:rPr>
                <w:color w:val="000000"/>
                <w:sz w:val="20"/>
                <w:szCs w:val="20"/>
                <w:lang w:eastAsia="en-GB"/>
              </w:rPr>
            </w:pPr>
            <w:r w:rsidRPr="00131E3D">
              <w:rPr>
                <w:color w:val="000000"/>
                <w:sz w:val="20"/>
                <w:szCs w:val="20"/>
                <w:lang w:eastAsia="en-GB"/>
              </w:rPr>
              <w:t>gradual increase</w:t>
            </w:r>
            <w:r>
              <w:rPr>
                <w:color w:val="000000"/>
                <w:sz w:val="20"/>
                <w:szCs w:val="20"/>
                <w:lang w:eastAsia="en-GB"/>
              </w:rPr>
              <w:t xml:space="preserve"> resulting in a</w:t>
            </w:r>
            <w:r w:rsidRPr="00131E3D">
              <w:rPr>
                <w:color w:val="000000"/>
                <w:sz w:val="20"/>
                <w:szCs w:val="20"/>
                <w:lang w:eastAsia="en-GB"/>
              </w:rPr>
              <w:t xml:space="preserve"> </w:t>
            </w:r>
            <w:r>
              <w:rPr>
                <w:color w:val="000000"/>
                <w:sz w:val="20"/>
                <w:szCs w:val="20"/>
                <w:lang w:eastAsia="en-GB"/>
              </w:rPr>
              <w:t>+</w:t>
            </w:r>
            <w:r w:rsidRPr="00131E3D">
              <w:rPr>
                <w:color w:val="000000"/>
                <w:sz w:val="20"/>
                <w:szCs w:val="20"/>
                <w:lang w:eastAsia="en-GB"/>
              </w:rPr>
              <w:t>0.8</w:t>
            </w:r>
            <w:r>
              <w:rPr>
                <w:color w:val="000000"/>
                <w:sz w:val="20"/>
                <w:szCs w:val="20"/>
                <w:lang w:eastAsia="en-GB"/>
              </w:rPr>
              <w:t>‰ difference</w:t>
            </w:r>
            <w:r w:rsidRPr="00131E3D">
              <w:rPr>
                <w:color w:val="000000"/>
                <w:sz w:val="20"/>
                <w:szCs w:val="20"/>
                <w:lang w:eastAsia="en-GB"/>
              </w:rPr>
              <w:t xml:space="preserve"> at 24hrs</w:t>
            </w:r>
          </w:p>
        </w:tc>
        <w:tc>
          <w:tcPr>
            <w:tcW w:w="1559" w:type="dxa"/>
          </w:tcPr>
          <w:p w14:paraId="441A82EF" w14:textId="0EA11FDF" w:rsidR="0080453D" w:rsidRPr="00131E3D" w:rsidRDefault="0080453D" w:rsidP="0080453D">
            <w:pPr>
              <w:rPr>
                <w:color w:val="000000"/>
                <w:sz w:val="20"/>
                <w:szCs w:val="20"/>
                <w:lang w:eastAsia="en-GB"/>
              </w:rPr>
            </w:pPr>
          </w:p>
        </w:tc>
        <w:tc>
          <w:tcPr>
            <w:tcW w:w="709" w:type="dxa"/>
            <w:noWrap/>
            <w:hideMark/>
          </w:tcPr>
          <w:p w14:paraId="481DF572" w14:textId="77777777" w:rsidR="0080453D" w:rsidRPr="00131E3D" w:rsidRDefault="0080453D" w:rsidP="0080453D">
            <w:pPr>
              <w:jc w:val="right"/>
              <w:rPr>
                <w:color w:val="000000"/>
                <w:sz w:val="20"/>
                <w:szCs w:val="20"/>
                <w:lang w:eastAsia="en-GB"/>
              </w:rPr>
            </w:pPr>
            <w:r w:rsidRPr="00131E3D">
              <w:rPr>
                <w:color w:val="000000"/>
                <w:sz w:val="20"/>
                <w:szCs w:val="20"/>
                <w:lang w:eastAsia="en-GB"/>
              </w:rPr>
              <w:t>1</w:t>
            </w:r>
          </w:p>
        </w:tc>
        <w:tc>
          <w:tcPr>
            <w:tcW w:w="662" w:type="dxa"/>
            <w:noWrap/>
            <w:hideMark/>
          </w:tcPr>
          <w:p w14:paraId="405E0276" w14:textId="77777777" w:rsidR="0080453D" w:rsidRPr="00131E3D" w:rsidRDefault="0080453D" w:rsidP="0080453D">
            <w:pPr>
              <w:jc w:val="right"/>
              <w:rPr>
                <w:color w:val="000000"/>
                <w:sz w:val="20"/>
                <w:szCs w:val="20"/>
                <w:lang w:eastAsia="en-GB"/>
              </w:rPr>
            </w:pPr>
          </w:p>
        </w:tc>
      </w:tr>
      <w:tr w:rsidR="0080453D" w:rsidRPr="00131E3D" w14:paraId="3FEF1559" w14:textId="77777777" w:rsidTr="00F90B08">
        <w:trPr>
          <w:trHeight w:val="465"/>
        </w:trPr>
        <w:tc>
          <w:tcPr>
            <w:tcW w:w="1149" w:type="dxa"/>
            <w:noWrap/>
            <w:hideMark/>
          </w:tcPr>
          <w:p w14:paraId="6C4BB056" w14:textId="2654A381" w:rsidR="0080453D" w:rsidRPr="00131E3D" w:rsidRDefault="0080453D" w:rsidP="0080453D">
            <w:pPr>
              <w:rPr>
                <w:color w:val="000000"/>
                <w:sz w:val="20"/>
                <w:szCs w:val="20"/>
                <w:lang w:eastAsia="en-GB"/>
              </w:rPr>
            </w:pPr>
            <w:r w:rsidRPr="00131E3D">
              <w:rPr>
                <w:color w:val="000000"/>
                <w:sz w:val="20"/>
                <w:szCs w:val="20"/>
                <w:lang w:eastAsia="en-GB"/>
              </w:rPr>
              <w:t>Aguilera et al</w:t>
            </w:r>
            <w:r w:rsidR="00F90B08">
              <w:rPr>
                <w:color w:val="000000"/>
                <w:sz w:val="20"/>
                <w:szCs w:val="20"/>
                <w:lang w:eastAsia="en-GB"/>
              </w:rPr>
              <w:t>.</w:t>
            </w:r>
            <w:r w:rsidRPr="00131E3D">
              <w:rPr>
                <w:color w:val="000000"/>
                <w:sz w:val="20"/>
                <w:szCs w:val="20"/>
                <w:lang w:eastAsia="en-GB"/>
              </w:rPr>
              <w:t xml:space="preserve"> 2008</w:t>
            </w:r>
          </w:p>
        </w:tc>
        <w:tc>
          <w:tcPr>
            <w:tcW w:w="2107" w:type="dxa"/>
            <w:noWrap/>
            <w:hideMark/>
          </w:tcPr>
          <w:p w14:paraId="2EB8D625" w14:textId="5B97763A" w:rsidR="0080453D" w:rsidRPr="00131E3D" w:rsidRDefault="00820CD9" w:rsidP="0080453D">
            <w:pPr>
              <w:rPr>
                <w:color w:val="000000"/>
                <w:sz w:val="20"/>
                <w:szCs w:val="20"/>
                <w:lang w:eastAsia="en-GB"/>
              </w:rPr>
            </w:pPr>
            <w:r>
              <w:rPr>
                <w:color w:val="000000"/>
                <w:sz w:val="20"/>
                <w:szCs w:val="20"/>
                <w:lang w:eastAsia="en-GB"/>
              </w:rPr>
              <w:t>W</w:t>
            </w:r>
            <w:r w:rsidR="0080453D" w:rsidRPr="00131E3D">
              <w:rPr>
                <w:color w:val="000000"/>
                <w:sz w:val="20"/>
                <w:szCs w:val="20"/>
                <w:lang w:eastAsia="en-GB"/>
              </w:rPr>
              <w:t>heat, barley</w:t>
            </w:r>
          </w:p>
        </w:tc>
        <w:tc>
          <w:tcPr>
            <w:tcW w:w="1316" w:type="dxa"/>
            <w:noWrap/>
            <w:hideMark/>
          </w:tcPr>
          <w:p w14:paraId="03FC098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250</w:t>
            </w:r>
          </w:p>
        </w:tc>
        <w:tc>
          <w:tcPr>
            <w:tcW w:w="866" w:type="dxa"/>
            <w:noWrap/>
            <w:hideMark/>
          </w:tcPr>
          <w:p w14:paraId="77057F50" w14:textId="77777777" w:rsidR="0080453D" w:rsidRPr="00131E3D" w:rsidRDefault="0080453D" w:rsidP="0080453D">
            <w:pPr>
              <w:jc w:val="right"/>
              <w:rPr>
                <w:color w:val="000000"/>
                <w:sz w:val="20"/>
                <w:szCs w:val="20"/>
                <w:lang w:eastAsia="en-GB"/>
              </w:rPr>
            </w:pPr>
          </w:p>
        </w:tc>
        <w:tc>
          <w:tcPr>
            <w:tcW w:w="2070" w:type="dxa"/>
            <w:noWrap/>
            <w:hideMark/>
          </w:tcPr>
          <w:p w14:paraId="28F21E05" w14:textId="77777777" w:rsidR="0080453D" w:rsidRPr="00131E3D" w:rsidRDefault="0080453D" w:rsidP="0080453D">
            <w:pPr>
              <w:rPr>
                <w:sz w:val="20"/>
                <w:szCs w:val="20"/>
                <w:lang w:eastAsia="en-GB"/>
              </w:rPr>
            </w:pPr>
          </w:p>
        </w:tc>
        <w:tc>
          <w:tcPr>
            <w:tcW w:w="1559" w:type="dxa"/>
            <w:noWrap/>
            <w:hideMark/>
          </w:tcPr>
          <w:p w14:paraId="6B766654" w14:textId="77777777" w:rsidR="0080453D" w:rsidRPr="00131E3D" w:rsidRDefault="0080453D" w:rsidP="0080453D">
            <w:pPr>
              <w:rPr>
                <w:sz w:val="20"/>
                <w:szCs w:val="20"/>
                <w:lang w:eastAsia="en-GB"/>
              </w:rPr>
            </w:pPr>
          </w:p>
        </w:tc>
        <w:tc>
          <w:tcPr>
            <w:tcW w:w="709" w:type="dxa"/>
            <w:noWrap/>
            <w:hideMark/>
          </w:tcPr>
          <w:p w14:paraId="38408D6B" w14:textId="77777777" w:rsidR="0080453D" w:rsidRPr="00131E3D" w:rsidRDefault="0080453D" w:rsidP="0080453D">
            <w:pPr>
              <w:jc w:val="right"/>
              <w:rPr>
                <w:color w:val="000000"/>
                <w:sz w:val="20"/>
                <w:szCs w:val="20"/>
                <w:lang w:eastAsia="en-GB"/>
              </w:rPr>
            </w:pPr>
            <w:r w:rsidRPr="00131E3D">
              <w:rPr>
                <w:color w:val="000000"/>
                <w:sz w:val="20"/>
                <w:szCs w:val="20"/>
                <w:lang w:eastAsia="en-GB"/>
              </w:rPr>
              <w:t>0.68</w:t>
            </w:r>
          </w:p>
        </w:tc>
        <w:tc>
          <w:tcPr>
            <w:tcW w:w="662" w:type="dxa"/>
            <w:noWrap/>
            <w:hideMark/>
          </w:tcPr>
          <w:p w14:paraId="1F7E00BD" w14:textId="77777777" w:rsidR="0080453D" w:rsidRPr="00131E3D" w:rsidRDefault="0080453D" w:rsidP="0080453D">
            <w:pPr>
              <w:jc w:val="right"/>
              <w:rPr>
                <w:color w:val="000000"/>
                <w:sz w:val="20"/>
                <w:szCs w:val="20"/>
                <w:lang w:eastAsia="en-GB"/>
              </w:rPr>
            </w:pPr>
          </w:p>
        </w:tc>
      </w:tr>
      <w:tr w:rsidR="006C303A" w:rsidRPr="00131E3D" w14:paraId="347DEBDD" w14:textId="77777777" w:rsidTr="00F90B08">
        <w:trPr>
          <w:trHeight w:val="415"/>
        </w:trPr>
        <w:tc>
          <w:tcPr>
            <w:tcW w:w="1149" w:type="dxa"/>
            <w:noWrap/>
          </w:tcPr>
          <w:p w14:paraId="2A9428BA" w14:textId="391C2661" w:rsidR="006C303A" w:rsidRPr="00131E3D" w:rsidRDefault="006C303A" w:rsidP="0080453D">
            <w:pPr>
              <w:rPr>
                <w:color w:val="000000"/>
                <w:sz w:val="20"/>
                <w:szCs w:val="20"/>
                <w:lang w:eastAsia="en-GB"/>
              </w:rPr>
            </w:pPr>
            <w:proofErr w:type="spellStart"/>
            <w:r>
              <w:rPr>
                <w:color w:val="000000"/>
                <w:sz w:val="20"/>
                <w:szCs w:val="20"/>
                <w:lang w:eastAsia="en-GB"/>
              </w:rPr>
              <w:t>Styring</w:t>
            </w:r>
            <w:proofErr w:type="spellEnd"/>
            <w:r>
              <w:rPr>
                <w:color w:val="000000"/>
                <w:sz w:val="20"/>
                <w:szCs w:val="20"/>
                <w:lang w:eastAsia="en-GB"/>
              </w:rPr>
              <w:t xml:space="preserve"> et al. 2019</w:t>
            </w:r>
          </w:p>
        </w:tc>
        <w:tc>
          <w:tcPr>
            <w:tcW w:w="2107" w:type="dxa"/>
            <w:noWrap/>
          </w:tcPr>
          <w:p w14:paraId="10EB35E0" w14:textId="04BC3978" w:rsidR="006C303A" w:rsidRPr="00131E3D" w:rsidRDefault="005B48AC" w:rsidP="0080453D">
            <w:pPr>
              <w:rPr>
                <w:color w:val="000000"/>
                <w:sz w:val="20"/>
                <w:szCs w:val="20"/>
                <w:lang w:eastAsia="en-GB"/>
              </w:rPr>
            </w:pPr>
            <w:r>
              <w:rPr>
                <w:color w:val="000000"/>
                <w:sz w:val="20"/>
                <w:szCs w:val="20"/>
                <w:lang w:eastAsia="en-GB"/>
              </w:rPr>
              <w:t>Pearl m</w:t>
            </w:r>
            <w:r w:rsidR="006C303A">
              <w:rPr>
                <w:color w:val="000000"/>
                <w:sz w:val="20"/>
                <w:szCs w:val="20"/>
                <w:lang w:eastAsia="en-GB"/>
              </w:rPr>
              <w:t>illet</w:t>
            </w:r>
          </w:p>
        </w:tc>
        <w:tc>
          <w:tcPr>
            <w:tcW w:w="1316" w:type="dxa"/>
            <w:noWrap/>
          </w:tcPr>
          <w:p w14:paraId="2A7E7EBC" w14:textId="2A9B52DD" w:rsidR="006C303A" w:rsidRPr="00131E3D" w:rsidRDefault="006C303A" w:rsidP="0080453D">
            <w:pPr>
              <w:jc w:val="right"/>
              <w:rPr>
                <w:color w:val="000000"/>
                <w:sz w:val="20"/>
                <w:szCs w:val="20"/>
                <w:lang w:eastAsia="en-GB"/>
              </w:rPr>
            </w:pPr>
            <w:r w:rsidRPr="00131E3D">
              <w:rPr>
                <w:color w:val="000000"/>
                <w:sz w:val="20"/>
                <w:szCs w:val="20"/>
                <w:lang w:eastAsia="en-GB"/>
              </w:rPr>
              <w:t>215, 230, 245, 260</w:t>
            </w:r>
          </w:p>
        </w:tc>
        <w:tc>
          <w:tcPr>
            <w:tcW w:w="866" w:type="dxa"/>
            <w:noWrap/>
          </w:tcPr>
          <w:p w14:paraId="51D0BA27" w14:textId="41DF1A5E" w:rsidR="006C303A" w:rsidRPr="00131E3D" w:rsidRDefault="006C303A" w:rsidP="0080453D">
            <w:pPr>
              <w:jc w:val="right"/>
              <w:rPr>
                <w:color w:val="000000"/>
                <w:sz w:val="20"/>
                <w:szCs w:val="20"/>
                <w:lang w:eastAsia="en-GB"/>
              </w:rPr>
            </w:pPr>
            <w:r w:rsidRPr="00131E3D">
              <w:rPr>
                <w:color w:val="000000"/>
                <w:sz w:val="20"/>
                <w:szCs w:val="20"/>
                <w:lang w:eastAsia="en-GB"/>
              </w:rPr>
              <w:t>4, 8, 24</w:t>
            </w:r>
          </w:p>
        </w:tc>
        <w:tc>
          <w:tcPr>
            <w:tcW w:w="2070" w:type="dxa"/>
            <w:noWrap/>
          </w:tcPr>
          <w:p w14:paraId="4F824B6D" w14:textId="774F527B" w:rsidR="006C303A" w:rsidRPr="00131E3D" w:rsidRDefault="006C303A" w:rsidP="0080453D">
            <w:pPr>
              <w:rPr>
                <w:sz w:val="20"/>
                <w:szCs w:val="20"/>
                <w:lang w:eastAsia="en-GB"/>
              </w:rPr>
            </w:pPr>
            <w:r>
              <w:rPr>
                <w:sz w:val="20"/>
                <w:szCs w:val="20"/>
                <w:lang w:eastAsia="en-GB"/>
              </w:rPr>
              <w:t>Maximum difference of 0.34</w:t>
            </w:r>
          </w:p>
        </w:tc>
        <w:tc>
          <w:tcPr>
            <w:tcW w:w="1559" w:type="dxa"/>
            <w:noWrap/>
          </w:tcPr>
          <w:p w14:paraId="54946598" w14:textId="77777777" w:rsidR="006C303A" w:rsidRPr="00131E3D" w:rsidRDefault="006C303A" w:rsidP="0080453D">
            <w:pPr>
              <w:rPr>
                <w:sz w:val="20"/>
                <w:szCs w:val="20"/>
                <w:lang w:eastAsia="en-GB"/>
              </w:rPr>
            </w:pPr>
          </w:p>
        </w:tc>
        <w:tc>
          <w:tcPr>
            <w:tcW w:w="709" w:type="dxa"/>
            <w:noWrap/>
          </w:tcPr>
          <w:p w14:paraId="5C0A5F9E" w14:textId="3CF7E36C" w:rsidR="006C303A" w:rsidRPr="00131E3D" w:rsidRDefault="006C303A" w:rsidP="0080453D">
            <w:pPr>
              <w:jc w:val="right"/>
              <w:rPr>
                <w:color w:val="000000"/>
                <w:sz w:val="20"/>
                <w:szCs w:val="20"/>
                <w:lang w:eastAsia="en-GB"/>
              </w:rPr>
            </w:pPr>
            <w:r>
              <w:rPr>
                <w:color w:val="000000"/>
                <w:sz w:val="20"/>
                <w:szCs w:val="20"/>
                <w:lang w:eastAsia="en-GB"/>
              </w:rPr>
              <w:t>0.34</w:t>
            </w:r>
          </w:p>
        </w:tc>
        <w:tc>
          <w:tcPr>
            <w:tcW w:w="662" w:type="dxa"/>
            <w:noWrap/>
          </w:tcPr>
          <w:p w14:paraId="150323B7" w14:textId="77777777" w:rsidR="006C303A" w:rsidRPr="00131E3D" w:rsidRDefault="006C303A" w:rsidP="0080453D">
            <w:pPr>
              <w:jc w:val="right"/>
              <w:rPr>
                <w:color w:val="000000"/>
                <w:sz w:val="20"/>
                <w:szCs w:val="20"/>
                <w:lang w:eastAsia="en-GB"/>
              </w:rPr>
            </w:pPr>
          </w:p>
        </w:tc>
      </w:tr>
      <w:tr w:rsidR="00811C93" w:rsidRPr="00131E3D" w14:paraId="59F1517D" w14:textId="77777777" w:rsidTr="008143B7">
        <w:trPr>
          <w:trHeight w:val="363"/>
        </w:trPr>
        <w:tc>
          <w:tcPr>
            <w:tcW w:w="1149" w:type="dxa"/>
            <w:vMerge w:val="restart"/>
            <w:noWrap/>
          </w:tcPr>
          <w:p w14:paraId="774C41BF" w14:textId="14F9E82E" w:rsidR="008143B7" w:rsidRDefault="008143B7" w:rsidP="0080453D">
            <w:pPr>
              <w:rPr>
                <w:color w:val="000000"/>
                <w:sz w:val="20"/>
                <w:szCs w:val="20"/>
                <w:lang w:eastAsia="en-GB"/>
              </w:rPr>
            </w:pPr>
            <w:r>
              <w:rPr>
                <w:color w:val="000000"/>
                <w:sz w:val="20"/>
                <w:szCs w:val="20"/>
                <w:lang w:eastAsia="en-GB"/>
              </w:rPr>
              <w:t xml:space="preserve">Hart and </w:t>
            </w:r>
            <w:proofErr w:type="spellStart"/>
            <w:r>
              <w:rPr>
                <w:color w:val="000000"/>
                <w:sz w:val="20"/>
                <w:szCs w:val="20"/>
                <w:lang w:eastAsia="en-GB"/>
              </w:rPr>
              <w:t>Feranec</w:t>
            </w:r>
            <w:proofErr w:type="spellEnd"/>
            <w:r>
              <w:rPr>
                <w:color w:val="000000"/>
                <w:sz w:val="20"/>
                <w:szCs w:val="20"/>
                <w:lang w:eastAsia="en-GB"/>
              </w:rPr>
              <w:t xml:space="preserve"> 2020</w:t>
            </w:r>
          </w:p>
        </w:tc>
        <w:tc>
          <w:tcPr>
            <w:tcW w:w="2107" w:type="dxa"/>
            <w:vMerge w:val="restart"/>
            <w:noWrap/>
          </w:tcPr>
          <w:p w14:paraId="43833DDD" w14:textId="4FA9A29B" w:rsidR="008143B7" w:rsidRDefault="008143B7" w:rsidP="0080453D">
            <w:pPr>
              <w:rPr>
                <w:color w:val="000000"/>
                <w:sz w:val="20"/>
                <w:szCs w:val="20"/>
                <w:lang w:eastAsia="en-GB"/>
              </w:rPr>
            </w:pPr>
            <w:r>
              <w:rPr>
                <w:color w:val="000000"/>
                <w:sz w:val="20"/>
                <w:szCs w:val="20"/>
                <w:lang w:eastAsia="en-GB"/>
              </w:rPr>
              <w:t>Ma</w:t>
            </w:r>
            <w:r w:rsidR="00F24E93">
              <w:rPr>
                <w:color w:val="000000"/>
                <w:sz w:val="20"/>
                <w:szCs w:val="20"/>
                <w:lang w:eastAsia="en-GB"/>
              </w:rPr>
              <w:t>ize</w:t>
            </w:r>
          </w:p>
        </w:tc>
        <w:tc>
          <w:tcPr>
            <w:tcW w:w="1316" w:type="dxa"/>
            <w:noWrap/>
          </w:tcPr>
          <w:p w14:paraId="1CE91C55" w14:textId="10300AB3" w:rsidR="008143B7" w:rsidRPr="00131E3D" w:rsidRDefault="008143B7" w:rsidP="008143B7">
            <w:pPr>
              <w:jc w:val="right"/>
              <w:rPr>
                <w:color w:val="000000"/>
                <w:sz w:val="20"/>
                <w:szCs w:val="20"/>
                <w:lang w:eastAsia="en-GB"/>
              </w:rPr>
            </w:pPr>
            <w:r>
              <w:rPr>
                <w:color w:val="000000"/>
                <w:sz w:val="20"/>
                <w:szCs w:val="20"/>
                <w:lang w:eastAsia="en-GB"/>
              </w:rPr>
              <w:t>180,</w:t>
            </w:r>
            <w:r w:rsidR="005B48AC">
              <w:rPr>
                <w:color w:val="000000"/>
                <w:sz w:val="20"/>
                <w:szCs w:val="20"/>
                <w:lang w:eastAsia="en-GB"/>
              </w:rPr>
              <w:t xml:space="preserve"> </w:t>
            </w:r>
            <w:r>
              <w:rPr>
                <w:color w:val="000000"/>
                <w:sz w:val="20"/>
                <w:szCs w:val="20"/>
                <w:lang w:eastAsia="en-GB"/>
              </w:rPr>
              <w:t>220,</w:t>
            </w:r>
            <w:r w:rsidR="005B48AC">
              <w:rPr>
                <w:color w:val="000000"/>
                <w:sz w:val="20"/>
                <w:szCs w:val="20"/>
                <w:lang w:eastAsia="en-GB"/>
              </w:rPr>
              <w:t xml:space="preserve"> </w:t>
            </w:r>
            <w:r>
              <w:rPr>
                <w:color w:val="000000"/>
                <w:sz w:val="20"/>
                <w:szCs w:val="20"/>
                <w:lang w:eastAsia="en-GB"/>
              </w:rPr>
              <w:t>260</w:t>
            </w:r>
          </w:p>
        </w:tc>
        <w:tc>
          <w:tcPr>
            <w:tcW w:w="866" w:type="dxa"/>
            <w:noWrap/>
          </w:tcPr>
          <w:p w14:paraId="35F0A293" w14:textId="4639429D" w:rsidR="008143B7" w:rsidRPr="00131E3D" w:rsidRDefault="008143B7" w:rsidP="008143B7">
            <w:pPr>
              <w:jc w:val="right"/>
              <w:rPr>
                <w:color w:val="000000"/>
                <w:sz w:val="20"/>
                <w:szCs w:val="20"/>
                <w:lang w:eastAsia="en-GB"/>
              </w:rPr>
            </w:pPr>
            <w:r>
              <w:rPr>
                <w:color w:val="000000"/>
                <w:sz w:val="20"/>
                <w:szCs w:val="20"/>
                <w:lang w:eastAsia="en-GB"/>
              </w:rPr>
              <w:t>2</w:t>
            </w:r>
          </w:p>
        </w:tc>
        <w:tc>
          <w:tcPr>
            <w:tcW w:w="2070" w:type="dxa"/>
            <w:vMerge w:val="restart"/>
            <w:noWrap/>
          </w:tcPr>
          <w:p w14:paraId="6B99B5FE" w14:textId="76F6BBB3" w:rsidR="008143B7" w:rsidRDefault="008143B7" w:rsidP="0080453D">
            <w:pPr>
              <w:rPr>
                <w:sz w:val="20"/>
                <w:szCs w:val="20"/>
                <w:lang w:eastAsia="en-GB"/>
              </w:rPr>
            </w:pPr>
            <w:r>
              <w:rPr>
                <w:sz w:val="20"/>
                <w:szCs w:val="20"/>
                <w:lang w:eastAsia="en-GB"/>
              </w:rPr>
              <w:t>Increase with temperature to 0.9</w:t>
            </w:r>
            <w:r w:rsidR="00842B8A">
              <w:rPr>
                <w:sz w:val="20"/>
                <w:szCs w:val="20"/>
                <w:lang w:eastAsia="en-GB"/>
              </w:rPr>
              <w:t>6±0.2 at 260</w:t>
            </w:r>
            <w:r w:rsidR="00842B8A">
              <w:rPr>
                <w:color w:val="000000"/>
                <w:sz w:val="20"/>
                <w:szCs w:val="20"/>
                <w:lang w:eastAsia="en-GB"/>
              </w:rPr>
              <w:sym w:font="Symbol" w:char="F0B0"/>
            </w:r>
            <w:r w:rsidR="00842B8A">
              <w:rPr>
                <w:color w:val="000000"/>
                <w:sz w:val="20"/>
                <w:szCs w:val="20"/>
                <w:lang w:eastAsia="en-GB"/>
              </w:rPr>
              <w:t>C</w:t>
            </w:r>
          </w:p>
        </w:tc>
        <w:tc>
          <w:tcPr>
            <w:tcW w:w="1559" w:type="dxa"/>
            <w:vMerge w:val="restart"/>
            <w:noWrap/>
          </w:tcPr>
          <w:p w14:paraId="02E7D441" w14:textId="7D9A9D06" w:rsidR="008143B7" w:rsidRPr="00131E3D" w:rsidRDefault="008143B7" w:rsidP="0080453D">
            <w:pPr>
              <w:rPr>
                <w:sz w:val="20"/>
                <w:szCs w:val="20"/>
                <w:lang w:eastAsia="en-GB"/>
              </w:rPr>
            </w:pPr>
            <w:r>
              <w:rPr>
                <w:sz w:val="20"/>
                <w:szCs w:val="20"/>
                <w:lang w:eastAsia="en-GB"/>
              </w:rPr>
              <w:t>Increase with temperature, +0.56 ±0.38 by 260</w:t>
            </w:r>
            <w:r>
              <w:rPr>
                <w:color w:val="000000"/>
                <w:sz w:val="20"/>
                <w:szCs w:val="20"/>
                <w:lang w:eastAsia="en-GB"/>
              </w:rPr>
              <w:sym w:font="Symbol" w:char="F0B0"/>
            </w:r>
            <w:r>
              <w:rPr>
                <w:color w:val="000000"/>
                <w:sz w:val="20"/>
                <w:szCs w:val="20"/>
                <w:lang w:eastAsia="en-GB"/>
              </w:rPr>
              <w:t>C</w:t>
            </w:r>
          </w:p>
        </w:tc>
        <w:tc>
          <w:tcPr>
            <w:tcW w:w="709" w:type="dxa"/>
            <w:vMerge w:val="restart"/>
            <w:noWrap/>
          </w:tcPr>
          <w:p w14:paraId="12C66236" w14:textId="413F53C7" w:rsidR="008143B7" w:rsidRDefault="008143B7" w:rsidP="0080453D">
            <w:pPr>
              <w:jc w:val="right"/>
              <w:rPr>
                <w:color w:val="000000"/>
                <w:sz w:val="20"/>
                <w:szCs w:val="20"/>
                <w:lang w:eastAsia="en-GB"/>
              </w:rPr>
            </w:pPr>
            <w:r>
              <w:rPr>
                <w:color w:val="000000"/>
                <w:sz w:val="20"/>
                <w:szCs w:val="20"/>
                <w:lang w:eastAsia="en-GB"/>
              </w:rPr>
              <w:t>0.54</w:t>
            </w:r>
          </w:p>
        </w:tc>
        <w:tc>
          <w:tcPr>
            <w:tcW w:w="662" w:type="dxa"/>
            <w:vMerge w:val="restart"/>
            <w:noWrap/>
          </w:tcPr>
          <w:p w14:paraId="5FB2659E" w14:textId="3A0119C8" w:rsidR="008143B7" w:rsidRPr="00131E3D" w:rsidRDefault="008143B7" w:rsidP="00441095">
            <w:pPr>
              <w:rPr>
                <w:color w:val="000000"/>
                <w:sz w:val="20"/>
                <w:szCs w:val="20"/>
                <w:lang w:eastAsia="en-GB"/>
              </w:rPr>
            </w:pPr>
          </w:p>
        </w:tc>
      </w:tr>
      <w:tr w:rsidR="00811C93" w:rsidRPr="00131E3D" w14:paraId="01E2BDFA" w14:textId="77777777" w:rsidTr="00F90B08">
        <w:trPr>
          <w:trHeight w:val="180"/>
        </w:trPr>
        <w:tc>
          <w:tcPr>
            <w:tcW w:w="1149" w:type="dxa"/>
            <w:vMerge/>
            <w:noWrap/>
          </w:tcPr>
          <w:p w14:paraId="744F0B4A" w14:textId="77777777" w:rsidR="008143B7" w:rsidRDefault="008143B7" w:rsidP="0080453D">
            <w:pPr>
              <w:rPr>
                <w:color w:val="000000"/>
                <w:sz w:val="20"/>
                <w:szCs w:val="20"/>
                <w:lang w:eastAsia="en-GB"/>
              </w:rPr>
            </w:pPr>
          </w:p>
        </w:tc>
        <w:tc>
          <w:tcPr>
            <w:tcW w:w="2107" w:type="dxa"/>
            <w:vMerge/>
            <w:noWrap/>
          </w:tcPr>
          <w:p w14:paraId="177104C8" w14:textId="77777777" w:rsidR="008143B7" w:rsidRDefault="008143B7" w:rsidP="0080453D">
            <w:pPr>
              <w:rPr>
                <w:color w:val="000000"/>
                <w:sz w:val="20"/>
                <w:szCs w:val="20"/>
                <w:lang w:eastAsia="en-GB"/>
              </w:rPr>
            </w:pPr>
          </w:p>
        </w:tc>
        <w:tc>
          <w:tcPr>
            <w:tcW w:w="1316" w:type="dxa"/>
            <w:noWrap/>
          </w:tcPr>
          <w:p w14:paraId="65D11989" w14:textId="102B860D" w:rsidR="008143B7" w:rsidRDefault="008143B7" w:rsidP="0080453D">
            <w:pPr>
              <w:jc w:val="right"/>
              <w:rPr>
                <w:color w:val="000000"/>
                <w:sz w:val="20"/>
                <w:szCs w:val="20"/>
                <w:lang w:eastAsia="en-GB"/>
              </w:rPr>
            </w:pPr>
            <w:r>
              <w:rPr>
                <w:color w:val="000000"/>
                <w:sz w:val="20"/>
                <w:szCs w:val="20"/>
                <w:lang w:eastAsia="en-GB"/>
              </w:rPr>
              <w:t>180, 220</w:t>
            </w:r>
          </w:p>
        </w:tc>
        <w:tc>
          <w:tcPr>
            <w:tcW w:w="866" w:type="dxa"/>
            <w:noWrap/>
          </w:tcPr>
          <w:p w14:paraId="21CD9568" w14:textId="3DB58B34" w:rsidR="008143B7" w:rsidRDefault="008143B7" w:rsidP="0080453D">
            <w:pPr>
              <w:jc w:val="right"/>
              <w:rPr>
                <w:color w:val="000000"/>
                <w:sz w:val="20"/>
                <w:szCs w:val="20"/>
                <w:lang w:eastAsia="en-GB"/>
              </w:rPr>
            </w:pPr>
            <w:r>
              <w:rPr>
                <w:color w:val="000000"/>
                <w:sz w:val="20"/>
                <w:szCs w:val="20"/>
                <w:lang w:eastAsia="en-GB"/>
              </w:rPr>
              <w:t>24</w:t>
            </w:r>
          </w:p>
        </w:tc>
        <w:tc>
          <w:tcPr>
            <w:tcW w:w="2070" w:type="dxa"/>
            <w:vMerge/>
            <w:noWrap/>
          </w:tcPr>
          <w:p w14:paraId="66E97B30" w14:textId="77777777" w:rsidR="008143B7" w:rsidRDefault="008143B7" w:rsidP="0080453D">
            <w:pPr>
              <w:rPr>
                <w:sz w:val="20"/>
                <w:szCs w:val="20"/>
                <w:lang w:eastAsia="en-GB"/>
              </w:rPr>
            </w:pPr>
          </w:p>
        </w:tc>
        <w:tc>
          <w:tcPr>
            <w:tcW w:w="1559" w:type="dxa"/>
            <w:vMerge/>
            <w:noWrap/>
          </w:tcPr>
          <w:p w14:paraId="2627DA6C" w14:textId="77777777" w:rsidR="008143B7" w:rsidRPr="00131E3D" w:rsidRDefault="008143B7" w:rsidP="0080453D">
            <w:pPr>
              <w:rPr>
                <w:sz w:val="20"/>
                <w:szCs w:val="20"/>
                <w:lang w:eastAsia="en-GB"/>
              </w:rPr>
            </w:pPr>
          </w:p>
        </w:tc>
        <w:tc>
          <w:tcPr>
            <w:tcW w:w="709" w:type="dxa"/>
            <w:vMerge/>
            <w:noWrap/>
          </w:tcPr>
          <w:p w14:paraId="61F32FFB" w14:textId="77777777" w:rsidR="008143B7" w:rsidRDefault="008143B7" w:rsidP="0080453D">
            <w:pPr>
              <w:jc w:val="right"/>
              <w:rPr>
                <w:color w:val="000000"/>
                <w:sz w:val="20"/>
                <w:szCs w:val="20"/>
                <w:lang w:eastAsia="en-GB"/>
              </w:rPr>
            </w:pPr>
          </w:p>
        </w:tc>
        <w:tc>
          <w:tcPr>
            <w:tcW w:w="662" w:type="dxa"/>
            <w:vMerge/>
            <w:noWrap/>
          </w:tcPr>
          <w:p w14:paraId="4984ACB7" w14:textId="77777777" w:rsidR="008143B7" w:rsidRPr="00131E3D" w:rsidRDefault="008143B7" w:rsidP="0080453D">
            <w:pPr>
              <w:jc w:val="right"/>
              <w:rPr>
                <w:color w:val="000000"/>
                <w:sz w:val="20"/>
                <w:szCs w:val="20"/>
                <w:lang w:eastAsia="en-GB"/>
              </w:rPr>
            </w:pPr>
          </w:p>
        </w:tc>
      </w:tr>
    </w:tbl>
    <w:p w14:paraId="7A99258A" w14:textId="77777777" w:rsidR="00C9502F" w:rsidRDefault="00C9502F"/>
    <w:p w14:paraId="6AD89AE8" w14:textId="0128B59D" w:rsidR="009C1D8B" w:rsidRDefault="00FF7604">
      <w:r>
        <w:t>This paper reports on the impact that increasing the charring range to 300</w:t>
      </w:r>
      <w:r>
        <w:sym w:font="Symbol" w:char="F0B0"/>
      </w:r>
      <w:r>
        <w:t xml:space="preserve">C has on the morphology of </w:t>
      </w:r>
      <w:del w:id="8" w:author="Elizabeth Stroud" w:date="2023-01-09T17:13:00Z">
        <w:r w:rsidDel="00192464">
          <w:delText xml:space="preserve">the </w:delText>
        </w:r>
      </w:del>
      <w:ins w:id="9" w:author="Elizabeth Stroud" w:date="2023-01-09T17:13:00Z">
        <w:r w:rsidR="00192464">
          <w:t xml:space="preserve">bread </w:t>
        </w:r>
      </w:ins>
      <w:r>
        <w:t xml:space="preserve">wheat, </w:t>
      </w:r>
      <w:ins w:id="10" w:author="Elizabeth Stroud" w:date="2023-01-09T17:13:00Z">
        <w:r w:rsidR="00192464">
          <w:t xml:space="preserve">hulled </w:t>
        </w:r>
      </w:ins>
      <w:r>
        <w:t xml:space="preserve">barley, rye and oat and the isotopic consequence of a higher charring temperature. </w:t>
      </w:r>
      <w:r w:rsidR="00C9502F">
        <w:t>The</w:t>
      </w:r>
      <w:r w:rsidR="0004570A">
        <w:t xml:space="preserve"> 215-260</w:t>
      </w:r>
      <w:r w:rsidR="0004570A">
        <w:sym w:font="Symbol" w:char="F0B0"/>
      </w:r>
      <w:r w:rsidR="0004570A">
        <w:t>C charring window advocated by Nitsch et al</w:t>
      </w:r>
      <w:r w:rsidR="00B33A70">
        <w:t>.</w:t>
      </w:r>
      <w:r w:rsidR="0004570A">
        <w:t xml:space="preserve"> </w:t>
      </w:r>
      <w:r w:rsidR="008462E0">
        <w:t>(</w:t>
      </w:r>
      <w:r w:rsidR="0004570A">
        <w:t>2015</w:t>
      </w:r>
      <w:r w:rsidR="008462E0">
        <w:t>)</w:t>
      </w:r>
      <w:r w:rsidR="00DD59F0">
        <w:t xml:space="preserve"> as the optimal</w:t>
      </w:r>
      <w:r w:rsidR="0004570A">
        <w:t xml:space="preserve"> </w:t>
      </w:r>
      <w:r w:rsidR="00181013">
        <w:t xml:space="preserve">range from which to select isotopic samples </w:t>
      </w:r>
      <w:r w:rsidR="0004570A">
        <w:t xml:space="preserve">is based on </w:t>
      </w:r>
      <w:r w:rsidR="008462E0">
        <w:t>temperatures which experimentally</w:t>
      </w:r>
      <w:r w:rsidR="0004570A">
        <w:t xml:space="preserve"> produc</w:t>
      </w:r>
      <w:r w:rsidR="001E5823">
        <w:t>e</w:t>
      </w:r>
      <w:r w:rsidR="0004570A">
        <w:t xml:space="preserve"> well preserved</w:t>
      </w:r>
      <w:r w:rsidR="00153B3A">
        <w:t xml:space="preserve"> and</w:t>
      </w:r>
      <w:r w:rsidR="0004570A">
        <w:t xml:space="preserve"> identifiable grains</w:t>
      </w:r>
      <w:r w:rsidR="008462E0">
        <w:t xml:space="preserve"> </w:t>
      </w:r>
      <w:r w:rsidR="0016204A">
        <w:t>of their</w:t>
      </w:r>
      <w:r w:rsidR="008462E0">
        <w:t xml:space="preserve"> studied species;</w:t>
      </w:r>
      <w:r w:rsidR="0004570A">
        <w:t xml:space="preserve"> some species </w:t>
      </w:r>
      <w:r w:rsidR="00FD597C">
        <w:t xml:space="preserve">are </w:t>
      </w:r>
      <w:r w:rsidR="0004570A">
        <w:t>difficult to separate vis</w:t>
      </w:r>
      <w:r w:rsidR="00153B3A">
        <w:t>ually</w:t>
      </w:r>
      <w:r w:rsidR="0004570A">
        <w:t xml:space="preserve"> when charred above 260</w:t>
      </w:r>
      <w:r w:rsidR="0004570A">
        <w:sym w:font="Symbol" w:char="F0B0"/>
      </w:r>
      <w:r w:rsidR="0004570A">
        <w:t>C</w:t>
      </w:r>
      <w:r w:rsidR="00181013">
        <w:t xml:space="preserve"> (Charles et al</w:t>
      </w:r>
      <w:r w:rsidR="00B33A70">
        <w:t>.</w:t>
      </w:r>
      <w:r w:rsidR="00181013">
        <w:t xml:space="preserve"> 2015)</w:t>
      </w:r>
      <w:r w:rsidR="008462E0">
        <w:t>.</w:t>
      </w:r>
      <w:r w:rsidR="00DA5D7A">
        <w:rPr>
          <w:strike/>
        </w:rPr>
        <w:t xml:space="preserve"> </w:t>
      </w:r>
      <w:r w:rsidR="00DA5D7A">
        <w:t>T</w:t>
      </w:r>
      <w:r w:rsidR="00F60722">
        <w:t xml:space="preserve">he relevance of this </w:t>
      </w:r>
      <w:r w:rsidR="00DA5D7A">
        <w:t>cut-off</w:t>
      </w:r>
      <w:r w:rsidR="00F60722">
        <w:t xml:space="preserve"> </w:t>
      </w:r>
      <w:r w:rsidR="003C660A">
        <w:t>will be explored for the expanded range of taxa</w:t>
      </w:r>
      <w:r w:rsidR="00DA5D7A">
        <w:t xml:space="preserve"> as</w:t>
      </w:r>
      <w:r w:rsidR="008F3938">
        <w:t xml:space="preserve"> </w:t>
      </w:r>
      <w:r w:rsidR="0004570A">
        <w:t xml:space="preserve">there may be no isotopic reason for discounting grains charred above this threshold. </w:t>
      </w:r>
    </w:p>
    <w:p w14:paraId="645751E5" w14:textId="0ABDE881" w:rsidR="00C733DC" w:rsidRDefault="00C733DC"/>
    <w:p w14:paraId="5C2BBCA2" w14:textId="7F20BB62" w:rsidR="00551733" w:rsidRPr="001E5823" w:rsidRDefault="00BA0072" w:rsidP="001E5823">
      <w:r>
        <w:t>T</w:t>
      </w:r>
      <w:r w:rsidR="00C9583E">
        <w:t xml:space="preserve">his study aimed to investigate </w:t>
      </w:r>
      <w:r w:rsidR="001E5823">
        <w:t>three questions.</w:t>
      </w:r>
      <w:r w:rsidR="00F24E93">
        <w:t xml:space="preserve"> Firstly,</w:t>
      </w:r>
      <w:r w:rsidR="00551733" w:rsidRPr="001E5823">
        <w:t xml:space="preserve"> </w:t>
      </w:r>
      <w:r w:rsidR="00F24E93">
        <w:t xml:space="preserve">what </w:t>
      </w:r>
      <w:r w:rsidR="00551733" w:rsidRPr="001E5823">
        <w:t xml:space="preserve">are the </w:t>
      </w:r>
      <w:r w:rsidR="00C9583E" w:rsidRPr="001E5823">
        <w:t xml:space="preserve">morphological indicators of charring </w:t>
      </w:r>
      <w:r w:rsidR="00551733" w:rsidRPr="001E5823">
        <w:t>for</w:t>
      </w:r>
      <w:r w:rsidR="00C9583E" w:rsidRPr="001E5823">
        <w:t xml:space="preserve"> bread wheat, </w:t>
      </w:r>
      <w:r w:rsidR="00C12E4E">
        <w:t xml:space="preserve">hulled </w:t>
      </w:r>
      <w:r w:rsidR="00C9583E" w:rsidRPr="001E5823">
        <w:t>barley, rye and oat, at a range of temperatures and durations (215-300°C, 4-24 hours)</w:t>
      </w:r>
      <w:r w:rsidR="00551733" w:rsidRPr="001E5823">
        <w:t xml:space="preserve"> and how can these be used to help select </w:t>
      </w:r>
      <w:r w:rsidR="00E36F2A">
        <w:t xml:space="preserve">samples </w:t>
      </w:r>
      <w:r w:rsidR="00551733" w:rsidRPr="001E5823">
        <w:t xml:space="preserve">suitable </w:t>
      </w:r>
      <w:r w:rsidR="00E36F2A">
        <w:t xml:space="preserve">for </w:t>
      </w:r>
      <w:r w:rsidR="00551733" w:rsidRPr="001E5823">
        <w:t>isotop</w:t>
      </w:r>
      <w:r w:rsidR="00E36F2A">
        <w:t>ic analysis</w:t>
      </w:r>
      <w:r w:rsidR="00551733" w:rsidRPr="001E5823">
        <w:t>?</w:t>
      </w:r>
      <w:r w:rsidR="001E5823">
        <w:t xml:space="preserve"> </w:t>
      </w:r>
      <w:r w:rsidR="00F24E93">
        <w:t>Secondly, w</w:t>
      </w:r>
      <w:r w:rsidR="00551733" w:rsidRPr="001E5823">
        <w:t>hat</w:t>
      </w:r>
      <w:r w:rsidR="009A6ABA">
        <w:t xml:space="preserve"> is</w:t>
      </w:r>
      <w:r w:rsidR="00551733" w:rsidRPr="001E5823">
        <w:t xml:space="preserve"> the</w:t>
      </w:r>
      <w:r w:rsidR="00C9583E" w:rsidRPr="001E5823">
        <w:t xml:space="preserve"> effect of charring on the δ</w:t>
      </w:r>
      <w:r w:rsidR="00C9583E" w:rsidRPr="001E5823">
        <w:rPr>
          <w:vertAlign w:val="superscript"/>
        </w:rPr>
        <w:t>13</w:t>
      </w:r>
      <w:r w:rsidR="00C9583E" w:rsidRPr="001E5823">
        <w:t>C and δ</w:t>
      </w:r>
      <w:r w:rsidR="00C9583E" w:rsidRPr="001E5823">
        <w:rPr>
          <w:vertAlign w:val="superscript"/>
        </w:rPr>
        <w:t>15</w:t>
      </w:r>
      <w:r w:rsidR="00C9583E" w:rsidRPr="001E5823">
        <w:t xml:space="preserve">N values of </w:t>
      </w:r>
      <w:r w:rsidR="00657253">
        <w:t xml:space="preserve">these crops under these </w:t>
      </w:r>
      <w:r w:rsidR="008579D6">
        <w:t>conditions?</w:t>
      </w:r>
      <w:r w:rsidR="00657253">
        <w:t xml:space="preserve"> </w:t>
      </w:r>
      <w:r w:rsidR="001E5823">
        <w:t xml:space="preserve">And </w:t>
      </w:r>
      <w:r w:rsidR="009A6ABA">
        <w:t>thirdly</w:t>
      </w:r>
      <w:r w:rsidR="001E5823">
        <w:t>,</w:t>
      </w:r>
      <w:r w:rsidR="009A6ABA">
        <w:t xml:space="preserve"> can</w:t>
      </w:r>
      <w:r w:rsidR="00C841FA">
        <w:t xml:space="preserve"> the changes in isotopic </w:t>
      </w:r>
      <w:r w:rsidR="00197F6E">
        <w:t>ratios</w:t>
      </w:r>
      <w:r w:rsidR="00C841FA">
        <w:t xml:space="preserve"> be compensated for by </w:t>
      </w:r>
      <w:r w:rsidR="00975B05">
        <w:t>using charring</w:t>
      </w:r>
      <w:r w:rsidR="00551733" w:rsidRPr="001E5823">
        <w:t xml:space="preserve"> offset</w:t>
      </w:r>
      <w:r w:rsidR="00E36F2A">
        <w:t>s</w:t>
      </w:r>
      <w:r w:rsidR="00551733" w:rsidRPr="001E5823">
        <w:t xml:space="preserve"> for the four species at different temperature range</w:t>
      </w:r>
      <w:r w:rsidR="00E36F2A">
        <w:t xml:space="preserve"> combinations</w:t>
      </w:r>
      <w:r w:rsidR="00551733" w:rsidRPr="001E5823">
        <w:t>?</w:t>
      </w:r>
    </w:p>
    <w:p w14:paraId="68A0D24A" w14:textId="77777777" w:rsidR="007E6C94" w:rsidRPr="007E6C94" w:rsidRDefault="007E6C94" w:rsidP="007E6C94"/>
    <w:p w14:paraId="59DE6B21" w14:textId="6B5C0216" w:rsidR="00D3764F" w:rsidRPr="00D3764F" w:rsidRDefault="00431E7A" w:rsidP="00431E7A">
      <w:pPr>
        <w:pStyle w:val="Heading3"/>
      </w:pPr>
      <w:proofErr w:type="gramStart"/>
      <w:r>
        <w:lastRenderedPageBreak/>
        <w:t>2 .</w:t>
      </w:r>
      <w:proofErr w:type="gramEnd"/>
      <w:r>
        <w:t xml:space="preserve"> </w:t>
      </w:r>
      <w:r w:rsidR="009648F5">
        <w:t>Methods</w:t>
      </w:r>
    </w:p>
    <w:p w14:paraId="6795CCBF" w14:textId="4F585A3D" w:rsidR="00D330E4" w:rsidRDefault="00431E7A" w:rsidP="00D3764F">
      <w:pPr>
        <w:pStyle w:val="Heading4"/>
      </w:pPr>
      <w:r>
        <w:t xml:space="preserve">2.1. </w:t>
      </w:r>
      <w:r w:rsidR="00F86E04">
        <w:t>Material</w:t>
      </w:r>
      <w:r w:rsidR="00D330E4">
        <w:t xml:space="preserve"> and Sampling</w:t>
      </w:r>
    </w:p>
    <w:p w14:paraId="233D8F9A" w14:textId="29EBBF63" w:rsidR="00551733" w:rsidRDefault="00C1770E" w:rsidP="00551733">
      <w:r>
        <w:t xml:space="preserve">This experiment followed the methodology set out by Nitsch et al. (2015), allowing comparability and the use of their bread wheat and hulled barley samples charred </w:t>
      </w:r>
      <w:r w:rsidR="00FD597C">
        <w:t xml:space="preserve">at </w:t>
      </w:r>
      <w:r>
        <w:t>215</w:t>
      </w:r>
      <w:r w:rsidRPr="0039689C">
        <w:t>°C</w:t>
      </w:r>
      <w:r w:rsidR="00FD597C">
        <w:t>, 230</w:t>
      </w:r>
      <w:r w:rsidR="00FD597C">
        <w:sym w:font="Symbol" w:char="F0B0"/>
      </w:r>
      <w:r w:rsidR="00FD597C">
        <w:t>C, 245</w:t>
      </w:r>
      <w:r w:rsidR="00FD597C">
        <w:sym w:font="Symbol" w:char="F0B0"/>
      </w:r>
      <w:r w:rsidR="00FD597C">
        <w:t xml:space="preserve">C </w:t>
      </w:r>
      <w:r>
        <w:t>and 260</w:t>
      </w:r>
      <w:r w:rsidRPr="0039689C">
        <w:t>°C</w:t>
      </w:r>
      <w:r>
        <w:t xml:space="preserve"> for 4, 8 and 24 hours</w:t>
      </w:r>
      <w:r w:rsidR="00551733">
        <w:t xml:space="preserve">. </w:t>
      </w:r>
    </w:p>
    <w:p w14:paraId="78DCA2EF" w14:textId="77777777" w:rsidR="00F86E04" w:rsidRDefault="00F86E04"/>
    <w:p w14:paraId="4363AC13" w14:textId="7F055006" w:rsidR="00F86E04" w:rsidRPr="00701959" w:rsidRDefault="00F86E04">
      <w:r>
        <w:t>Rye</w:t>
      </w:r>
      <w:ins w:id="11" w:author="Elizabeth Stroud" w:date="2023-01-09T17:20:00Z">
        <w:r w:rsidR="00F16112">
          <w:t xml:space="preserve"> (</w:t>
        </w:r>
        <w:r w:rsidR="00F16112" w:rsidRPr="00F16112">
          <w:rPr>
            <w:i/>
            <w:iCs/>
            <w:rPrChange w:id="12" w:author="Elizabeth Stroud" w:date="2023-01-09T17:22:00Z">
              <w:rPr/>
            </w:rPrChange>
          </w:rPr>
          <w:t xml:space="preserve">Secale </w:t>
        </w:r>
      </w:ins>
      <w:ins w:id="13" w:author="Elizabeth Stroud" w:date="2023-01-09T17:21:00Z">
        <w:r w:rsidR="00F16112" w:rsidRPr="00F16112">
          <w:rPr>
            <w:i/>
            <w:iCs/>
            <w:rPrChange w:id="14" w:author="Elizabeth Stroud" w:date="2023-01-09T17:22:00Z">
              <w:rPr/>
            </w:rPrChange>
          </w:rPr>
          <w:t>c</w:t>
        </w:r>
      </w:ins>
      <w:ins w:id="15" w:author="Elizabeth Stroud" w:date="2023-01-09T17:20:00Z">
        <w:r w:rsidR="00F16112" w:rsidRPr="00F16112">
          <w:rPr>
            <w:i/>
            <w:iCs/>
            <w:rPrChange w:id="16" w:author="Elizabeth Stroud" w:date="2023-01-09T17:22:00Z">
              <w:rPr/>
            </w:rPrChange>
          </w:rPr>
          <w:t>e</w:t>
        </w:r>
      </w:ins>
      <w:ins w:id="17" w:author="Elizabeth Stroud" w:date="2023-01-09T17:21:00Z">
        <w:r w:rsidR="00F16112" w:rsidRPr="00F16112">
          <w:rPr>
            <w:i/>
            <w:iCs/>
            <w:rPrChange w:id="18" w:author="Elizabeth Stroud" w:date="2023-01-09T17:22:00Z">
              <w:rPr/>
            </w:rPrChange>
          </w:rPr>
          <w:t>rea</w:t>
        </w:r>
      </w:ins>
      <w:ins w:id="19" w:author="Elizabeth Stroud" w:date="2023-01-09T17:20:00Z">
        <w:r w:rsidR="00F16112" w:rsidRPr="00F16112">
          <w:rPr>
            <w:i/>
            <w:iCs/>
            <w:rPrChange w:id="20" w:author="Elizabeth Stroud" w:date="2023-01-09T17:22:00Z">
              <w:rPr/>
            </w:rPrChange>
          </w:rPr>
          <w:t>le</w:t>
        </w:r>
      </w:ins>
      <w:ins w:id="21" w:author="Elizabeth Stroud" w:date="2023-01-09T17:21:00Z">
        <w:r w:rsidR="00F16112">
          <w:t xml:space="preserve"> L.</w:t>
        </w:r>
      </w:ins>
      <w:ins w:id="22" w:author="Elizabeth Stroud" w:date="2023-01-09T17:20:00Z">
        <w:r w:rsidR="00F16112">
          <w:t>)</w:t>
        </w:r>
      </w:ins>
      <w:r>
        <w:t xml:space="preserve"> and oat</w:t>
      </w:r>
      <w:ins w:id="23" w:author="Elizabeth Stroud" w:date="2023-01-09T17:20:00Z">
        <w:r w:rsidR="00F16112">
          <w:t xml:space="preserve"> (</w:t>
        </w:r>
        <w:proofErr w:type="spellStart"/>
        <w:r w:rsidR="00F16112" w:rsidRPr="00F16112">
          <w:rPr>
            <w:i/>
            <w:iCs/>
            <w:rPrChange w:id="24" w:author="Elizabeth Stroud" w:date="2023-01-09T17:22:00Z">
              <w:rPr/>
            </w:rPrChange>
          </w:rPr>
          <w:t>Avena</w:t>
        </w:r>
        <w:proofErr w:type="spellEnd"/>
        <w:r w:rsidR="00F16112" w:rsidRPr="00F16112">
          <w:rPr>
            <w:i/>
            <w:iCs/>
            <w:rPrChange w:id="25" w:author="Elizabeth Stroud" w:date="2023-01-09T17:22:00Z">
              <w:rPr/>
            </w:rPrChange>
          </w:rPr>
          <w:t xml:space="preserve"> sativ</w:t>
        </w:r>
      </w:ins>
      <w:ins w:id="26" w:author="Elizabeth Stroud" w:date="2023-01-09T17:21:00Z">
        <w:r w:rsidR="00F16112" w:rsidRPr="00F16112">
          <w:rPr>
            <w:i/>
            <w:iCs/>
            <w:rPrChange w:id="27" w:author="Elizabeth Stroud" w:date="2023-01-09T17:22:00Z">
              <w:rPr/>
            </w:rPrChange>
          </w:rPr>
          <w:t>a</w:t>
        </w:r>
      </w:ins>
      <w:ins w:id="28" w:author="Elizabeth Stroud" w:date="2023-01-09T17:22:00Z">
        <w:r w:rsidR="00F16112">
          <w:t xml:space="preserve"> L.</w:t>
        </w:r>
      </w:ins>
      <w:ins w:id="29" w:author="Elizabeth Stroud" w:date="2023-01-09T17:20:00Z">
        <w:r w:rsidR="00F16112">
          <w:t>)</w:t>
        </w:r>
      </w:ins>
      <w:r>
        <w:t xml:space="preserve"> grains were obtained from organic farm</w:t>
      </w:r>
      <w:r w:rsidR="00387D25">
        <w:t>s</w:t>
      </w:r>
      <w:r w:rsidRPr="00343F92">
        <w:t>.</w:t>
      </w:r>
      <w:r>
        <w:t xml:space="preserve"> The rye </w:t>
      </w:r>
      <w:r w:rsidR="00425106">
        <w:t xml:space="preserve">grains were obtained </w:t>
      </w:r>
      <w:r>
        <w:t xml:space="preserve">from </w:t>
      </w:r>
      <w:r w:rsidR="00C874F5">
        <w:t xml:space="preserve">Whitehall Farm, Peterborough, UK </w:t>
      </w:r>
      <w:r>
        <w:t xml:space="preserve">and the oat grains from </w:t>
      </w:r>
      <w:r w:rsidR="00C874F5">
        <w:t>Tamarisk Farm, Dors</w:t>
      </w:r>
      <w:r w:rsidR="00421D14">
        <w:t>e</w:t>
      </w:r>
      <w:r w:rsidR="00C874F5">
        <w:t>t, UK</w:t>
      </w:r>
      <w:r w:rsidR="00D330E4">
        <w:t xml:space="preserve">. The hulled barley </w:t>
      </w:r>
      <w:r w:rsidR="00421D14">
        <w:t>grains</w:t>
      </w:r>
      <w:ins w:id="30" w:author="Elizabeth Stroud" w:date="2023-01-09T17:22:00Z">
        <w:r w:rsidR="00F16112">
          <w:t xml:space="preserve"> (</w:t>
        </w:r>
        <w:r w:rsidR="00F16112" w:rsidRPr="00F16112">
          <w:rPr>
            <w:i/>
            <w:iCs/>
            <w:rPrChange w:id="31" w:author="Elizabeth Stroud" w:date="2023-01-09T17:23:00Z">
              <w:rPr/>
            </w:rPrChange>
          </w:rPr>
          <w:t xml:space="preserve">Hordeum </w:t>
        </w:r>
      </w:ins>
      <w:ins w:id="32" w:author="Elizabeth Stroud" w:date="2023-01-09T17:23:00Z">
        <w:r w:rsidR="00F16112" w:rsidRPr="00F16112">
          <w:rPr>
            <w:i/>
            <w:iCs/>
            <w:rPrChange w:id="33" w:author="Elizabeth Stroud" w:date="2023-01-09T17:23:00Z">
              <w:rPr/>
            </w:rPrChange>
          </w:rPr>
          <w:t xml:space="preserve">vulgare </w:t>
        </w:r>
        <w:r w:rsidR="00F16112" w:rsidRPr="00F16112">
          <w:t>var</w:t>
        </w:r>
        <w:r w:rsidR="00F16112">
          <w:rPr>
            <w:i/>
            <w:iCs/>
          </w:rPr>
          <w:t>.</w:t>
        </w:r>
        <w:r w:rsidR="00F16112" w:rsidRPr="00F16112">
          <w:rPr>
            <w:i/>
            <w:iCs/>
            <w:rPrChange w:id="34" w:author="Elizabeth Stroud" w:date="2023-01-09T17:23:00Z">
              <w:rPr/>
            </w:rPrChange>
          </w:rPr>
          <w:t xml:space="preserve"> distichum</w:t>
        </w:r>
        <w:r w:rsidR="00F16112">
          <w:t xml:space="preserve"> L.)</w:t>
        </w:r>
      </w:ins>
      <w:ins w:id="35" w:author="Elizabeth Stroud" w:date="2023-01-09T17:22:00Z">
        <w:r w:rsidR="00F16112">
          <w:t xml:space="preserve"> </w:t>
        </w:r>
      </w:ins>
      <w:r w:rsidR="00D330E4">
        <w:t xml:space="preserve"> came from the </w:t>
      </w:r>
      <w:r w:rsidR="00421D14">
        <w:t xml:space="preserve">same </w:t>
      </w:r>
      <w:r w:rsidR="00D330E4">
        <w:t>batch of material that Nitsch et al</w:t>
      </w:r>
      <w:r w:rsidR="00231C2A">
        <w:t>. (2015</w:t>
      </w:r>
      <w:r w:rsidR="00421D14">
        <w:t>)</w:t>
      </w:r>
      <w:r w:rsidR="00D330E4">
        <w:t xml:space="preserve"> used in their experimen</w:t>
      </w:r>
      <w:r w:rsidR="002E4014">
        <w:t>t,</w:t>
      </w:r>
      <w:r w:rsidR="00701959">
        <w:t xml:space="preserve"> </w:t>
      </w:r>
      <w:r w:rsidR="00D63E31">
        <w:t xml:space="preserve">a </w:t>
      </w:r>
      <w:r w:rsidR="00701959">
        <w:t xml:space="preserve">single field </w:t>
      </w:r>
      <w:r w:rsidR="00D63E31">
        <w:t xml:space="preserve">in </w:t>
      </w:r>
      <w:r w:rsidR="00701959">
        <w:t>the Sault region o</w:t>
      </w:r>
      <w:r w:rsidR="006C7282">
        <w:t>f</w:t>
      </w:r>
      <w:r w:rsidR="00701959">
        <w:t xml:space="preserve"> Provence, France, harvested in 2013</w:t>
      </w:r>
      <w:r w:rsidR="00701959" w:rsidRPr="00701959">
        <w:t xml:space="preserve">. </w:t>
      </w:r>
      <w:r w:rsidR="002E4014">
        <w:t>The bread wheat</w:t>
      </w:r>
      <w:ins w:id="36" w:author="Elizabeth Stroud" w:date="2023-01-09T17:23:00Z">
        <w:r w:rsidR="00F16112">
          <w:t xml:space="preserve"> (</w:t>
        </w:r>
        <w:r w:rsidR="00F16112" w:rsidRPr="00F16112">
          <w:rPr>
            <w:i/>
            <w:iCs/>
            <w:rPrChange w:id="37" w:author="Elizabeth Stroud" w:date="2023-01-09T17:24:00Z">
              <w:rPr/>
            </w:rPrChange>
          </w:rPr>
          <w:t xml:space="preserve">Triticum </w:t>
        </w:r>
        <w:proofErr w:type="spellStart"/>
        <w:r w:rsidR="00F16112" w:rsidRPr="00F16112">
          <w:rPr>
            <w:i/>
            <w:iCs/>
            <w:rPrChange w:id="38" w:author="Elizabeth Stroud" w:date="2023-01-09T17:24:00Z">
              <w:rPr/>
            </w:rPrChange>
          </w:rPr>
          <w:t>aestivum</w:t>
        </w:r>
        <w:proofErr w:type="spellEnd"/>
        <w:r w:rsidR="00F16112">
          <w:t xml:space="preserve"> L.)</w:t>
        </w:r>
      </w:ins>
      <w:r w:rsidR="002E4014">
        <w:t xml:space="preserve"> came from plot 18 of the Bad </w:t>
      </w:r>
      <w:proofErr w:type="spellStart"/>
      <w:r w:rsidR="002E4014">
        <w:t>L</w:t>
      </w:r>
      <w:r w:rsidR="002E4014" w:rsidRPr="00701959">
        <w:t>auchstädt</w:t>
      </w:r>
      <w:proofErr w:type="spellEnd"/>
      <w:r w:rsidR="002E4014" w:rsidRPr="00701959">
        <w:t xml:space="preserve"> long</w:t>
      </w:r>
      <w:r w:rsidR="00BA0072">
        <w:t xml:space="preserve"> </w:t>
      </w:r>
      <w:r w:rsidR="002E4014" w:rsidRPr="00701959">
        <w:t>term static fertilization experiment</w:t>
      </w:r>
      <w:r w:rsidR="00BA0072">
        <w:t xml:space="preserve"> in</w:t>
      </w:r>
      <w:r w:rsidR="002E4014" w:rsidRPr="00701959">
        <w:t xml:space="preserve"> Germany</w:t>
      </w:r>
      <w:r w:rsidR="002E4014">
        <w:t>,</w:t>
      </w:r>
      <w:r w:rsidR="002E4014" w:rsidRPr="00701959">
        <w:t xml:space="preserve"> harvested 200</w:t>
      </w:r>
      <w:r w:rsidR="002E4014">
        <w:t xml:space="preserve">4. </w:t>
      </w:r>
      <w:r w:rsidR="00187F52">
        <w:t>A third new species</w:t>
      </w:r>
      <w:r w:rsidR="00A43602">
        <w:t>, spelt,</w:t>
      </w:r>
      <w:r w:rsidR="00187F52">
        <w:t xml:space="preserve"> was also charre</w:t>
      </w:r>
      <w:r w:rsidR="00835BAD">
        <w:t>d but</w:t>
      </w:r>
      <w:r w:rsidR="00187F52">
        <w:t xml:space="preserve"> not included in the statistical calculations below</w:t>
      </w:r>
      <w:r w:rsidR="00A74123">
        <w:t xml:space="preserve"> as </w:t>
      </w:r>
      <w:r w:rsidR="00884212">
        <w:t xml:space="preserve">these </w:t>
      </w:r>
      <w:r w:rsidR="00A74123">
        <w:t xml:space="preserve">were tailored for </w:t>
      </w:r>
      <w:r w:rsidR="00D60F5D">
        <w:t xml:space="preserve">northern </w:t>
      </w:r>
      <w:r w:rsidR="00A74123">
        <w:t xml:space="preserve">European </w:t>
      </w:r>
      <w:r w:rsidR="00D60F5D">
        <w:t xml:space="preserve">medieval assemblages; </w:t>
      </w:r>
      <w:r w:rsidR="00187F52">
        <w:t xml:space="preserve">full isotopic details </w:t>
      </w:r>
      <w:r w:rsidR="00D60F5D">
        <w:t xml:space="preserve">for spelt </w:t>
      </w:r>
      <w:r w:rsidR="00187F52">
        <w:t xml:space="preserve">are included in </w:t>
      </w:r>
      <w:r w:rsidR="00E14C51">
        <w:t>Stroud et al</w:t>
      </w:r>
      <w:r w:rsidR="001615E6">
        <w:t>.</w:t>
      </w:r>
      <w:r w:rsidR="00E14C51">
        <w:t xml:space="preserve"> </w:t>
      </w:r>
      <w:r w:rsidR="00E14C51" w:rsidRPr="001615E6">
        <w:t>(</w:t>
      </w:r>
      <w:r w:rsidR="003945E3">
        <w:t>supplementary material/</w:t>
      </w:r>
      <w:r w:rsidR="001615E6" w:rsidRPr="001615E6">
        <w:t>data-in-brief-submission</w:t>
      </w:r>
      <w:r w:rsidR="00E14C51">
        <w:t>)</w:t>
      </w:r>
      <w:r w:rsidR="00187F52">
        <w:t>.</w:t>
      </w:r>
    </w:p>
    <w:p w14:paraId="61CD3B7A" w14:textId="77777777" w:rsidR="00C874F5" w:rsidRPr="00701959" w:rsidRDefault="00C874F5"/>
    <w:p w14:paraId="196FAAB6" w14:textId="2B1FA468" w:rsidR="00F86E04" w:rsidRDefault="00764457">
      <w:r>
        <w:t xml:space="preserve">A total of 800 grains each </w:t>
      </w:r>
      <w:r w:rsidR="00187F52">
        <w:t>of</w:t>
      </w:r>
      <w:r>
        <w:t xml:space="preserve"> rye and oat </w:t>
      </w:r>
      <w:r w:rsidR="00A43602">
        <w:t xml:space="preserve">were required </w:t>
      </w:r>
      <w:r>
        <w:t xml:space="preserve">to cover the 16 different combinations of temperature and time (15 charred batches + 1 uncharred). </w:t>
      </w:r>
      <w:r w:rsidR="00D330E4">
        <w:t xml:space="preserve">50 grains </w:t>
      </w:r>
      <w:r w:rsidR="00425106">
        <w:t xml:space="preserve">per taxon </w:t>
      </w:r>
      <w:r w:rsidR="00D330E4">
        <w:t>were selected for each of the different conditions</w:t>
      </w:r>
      <w:r w:rsidR="00BA0072">
        <w:t>,</w:t>
      </w:r>
      <w:r w:rsidR="00D330E4">
        <w:t xml:space="preserve"> providing three replicates of 10 grains per condition and a spare 20 grains for photography</w:t>
      </w:r>
      <w:r w:rsidR="00425106">
        <w:t xml:space="preserve"> and morphological assessment</w:t>
      </w:r>
      <w:r w:rsidR="00D330E4">
        <w:t xml:space="preserve">. </w:t>
      </w:r>
      <w:r>
        <w:t>The batches were weighed before and after charring to understand mass loss for the different charring conditions</w:t>
      </w:r>
      <w:r w:rsidR="001E5823">
        <w:t xml:space="preserve"> (</w:t>
      </w:r>
      <w:r w:rsidR="001E5823" w:rsidRPr="001615E6">
        <w:t>see</w:t>
      </w:r>
      <w:r w:rsidR="00197F6E" w:rsidRPr="001615E6">
        <w:t xml:space="preserve"> </w:t>
      </w:r>
      <w:r w:rsidR="00BD49F9" w:rsidRPr="001615E6">
        <w:t xml:space="preserve">Stroud et al </w:t>
      </w:r>
      <w:r w:rsidR="003945E3">
        <w:t>supplementary material</w:t>
      </w:r>
      <w:r w:rsidR="003945E3" w:rsidRPr="001615E6">
        <w:t xml:space="preserve"> </w:t>
      </w:r>
      <w:r w:rsidR="003945E3">
        <w:t>/</w:t>
      </w:r>
      <w:r w:rsidR="001615E6" w:rsidRPr="001615E6">
        <w:t>data-in-brief-submission</w:t>
      </w:r>
      <w:r w:rsidR="00BD49F9" w:rsidRPr="001615E6">
        <w:t xml:space="preserve"> for data</w:t>
      </w:r>
      <w:r w:rsidR="001E5823" w:rsidRPr="001615E6">
        <w:t>)</w:t>
      </w:r>
      <w:r w:rsidR="00D330E4" w:rsidRPr="001615E6">
        <w:t>.</w:t>
      </w:r>
      <w:r w:rsidR="00D330E4">
        <w:t xml:space="preserve"> </w:t>
      </w:r>
      <w:r w:rsidR="00C874F5">
        <w:t xml:space="preserve">For the </w:t>
      </w:r>
      <w:r w:rsidR="00DC0458">
        <w:t>barley and wheat</w:t>
      </w:r>
      <w:r>
        <w:t xml:space="preserve"> batches</w:t>
      </w:r>
      <w:r w:rsidR="00DC0458">
        <w:t xml:space="preserve">, only </w:t>
      </w:r>
      <w:r w:rsidR="00772730">
        <w:t xml:space="preserve">200 </w:t>
      </w:r>
      <w:r w:rsidR="00DC0458">
        <w:t>grains were required</w:t>
      </w:r>
      <w:r>
        <w:t xml:space="preserve">, as they were only charred at </w:t>
      </w:r>
      <w:r w:rsidR="00DC0458">
        <w:t xml:space="preserve">300°C </w:t>
      </w:r>
      <w:r>
        <w:t>for</w:t>
      </w:r>
      <w:r w:rsidR="00DC0458">
        <w:t xml:space="preserve"> 4hr, 8hrs </w:t>
      </w:r>
      <w:r>
        <w:t>or</w:t>
      </w:r>
      <w:r w:rsidR="00DC0458">
        <w:t xml:space="preserve"> 24hrs</w:t>
      </w:r>
      <w:r w:rsidR="00772730">
        <w:t>, as well as a batch of 50 grains used as a control uncharred sample</w:t>
      </w:r>
      <w:r w:rsidR="00DC0458">
        <w:t xml:space="preserve">. </w:t>
      </w:r>
    </w:p>
    <w:p w14:paraId="6BF4D777" w14:textId="77777777" w:rsidR="00F86E04" w:rsidRDefault="00F86E04"/>
    <w:p w14:paraId="2AFAD7C8" w14:textId="6AA351C8" w:rsidR="000C63A3" w:rsidRDefault="00431E7A" w:rsidP="00D3764F">
      <w:pPr>
        <w:pStyle w:val="Heading4"/>
      </w:pPr>
      <w:r>
        <w:t xml:space="preserve">2.2 </w:t>
      </w:r>
      <w:r w:rsidR="00F86E04">
        <w:t xml:space="preserve">Charring </w:t>
      </w:r>
    </w:p>
    <w:p w14:paraId="7434EEB1" w14:textId="0F4150FF" w:rsidR="00F86E04" w:rsidRDefault="00D27A21" w:rsidP="00F86E04">
      <w:r>
        <w:t>O</w:t>
      </w:r>
      <w:r w:rsidR="000C63A3">
        <w:t xml:space="preserve">at and rye </w:t>
      </w:r>
      <w:r>
        <w:t xml:space="preserve">were charred at </w:t>
      </w:r>
      <w:r w:rsidR="002C5E4C">
        <w:t>five different</w:t>
      </w:r>
      <w:r w:rsidR="000C63A3">
        <w:t xml:space="preserve"> temperatures for 4, 8 or 24 hours</w:t>
      </w:r>
      <w:r w:rsidR="00F86E04">
        <w:t>, and an additional batch of bread wheat and h</w:t>
      </w:r>
      <w:r w:rsidR="00E9596B">
        <w:t>u</w:t>
      </w:r>
      <w:r w:rsidR="00F86E04">
        <w:t xml:space="preserve">lled barley from the Nitsch </w:t>
      </w:r>
      <w:r w:rsidR="00F7302B">
        <w:t>et al.</w:t>
      </w:r>
      <w:r w:rsidR="006B3074">
        <w:t xml:space="preserve"> (2015) </w:t>
      </w:r>
      <w:r w:rsidR="00F86E04">
        <w:t xml:space="preserve">experiment </w:t>
      </w:r>
      <w:r w:rsidR="00787403">
        <w:t xml:space="preserve">was charred </w:t>
      </w:r>
      <w:r w:rsidR="00F86E04">
        <w:t>at 300°C</w:t>
      </w:r>
      <w:r w:rsidR="00787403">
        <w:t xml:space="preserve"> for 4, 8 or 24 hours</w:t>
      </w:r>
      <w:r w:rsidR="000C63A3">
        <w:t xml:space="preserve">. </w:t>
      </w:r>
      <w:r w:rsidR="00F86E04">
        <w:t xml:space="preserve">The grains </w:t>
      </w:r>
      <w:r w:rsidR="006D01FF">
        <w:t xml:space="preserve">to be </w:t>
      </w:r>
      <w:r w:rsidR="00F86E04">
        <w:t xml:space="preserve">charred </w:t>
      </w:r>
      <w:r w:rsidR="006D01FF">
        <w:t xml:space="preserve">were </w:t>
      </w:r>
      <w:r>
        <w:t xml:space="preserve">wrapped in </w:t>
      </w:r>
      <w:r w:rsidR="00F86E04">
        <w:t>foil envelopes</w:t>
      </w:r>
      <w:r>
        <w:t xml:space="preserve"> and</w:t>
      </w:r>
      <w:r w:rsidR="00F86E04">
        <w:t xml:space="preserve"> buried in sand for the allotted duration (see Fraser et al</w:t>
      </w:r>
      <w:r w:rsidR="002D157B">
        <w:t>.</w:t>
      </w:r>
      <w:r w:rsidR="00F86E04">
        <w:t xml:space="preserve"> 2013, Nitsch et al</w:t>
      </w:r>
      <w:r w:rsidR="002D157B">
        <w:t>.</w:t>
      </w:r>
      <w:r w:rsidR="00CE340C">
        <w:t xml:space="preserve"> 2015</w:t>
      </w:r>
      <w:r w:rsidR="00F86E04">
        <w:t>). A</w:t>
      </w:r>
      <w:r w:rsidR="004072A0">
        <w:t xml:space="preserve"> </w:t>
      </w:r>
      <w:proofErr w:type="spellStart"/>
      <w:r w:rsidR="007C10B9">
        <w:t>Gallenkamp</w:t>
      </w:r>
      <w:proofErr w:type="spellEnd"/>
      <w:r w:rsidR="007C10B9">
        <w:t xml:space="preserve"> Plus II </w:t>
      </w:r>
      <w:r w:rsidR="00F86E04">
        <w:t>ove</w:t>
      </w:r>
      <w:r w:rsidR="00E9596B">
        <w:t>n</w:t>
      </w:r>
      <w:r w:rsidR="00F86E04">
        <w:t xml:space="preserve"> was used f</w:t>
      </w:r>
      <w:r w:rsidR="00E9596B">
        <w:t>or</w:t>
      </w:r>
      <w:r w:rsidR="00F86E04">
        <w:t xml:space="preserve"> charring, with the ove</w:t>
      </w:r>
      <w:r w:rsidR="00E9596B">
        <w:t>n</w:t>
      </w:r>
      <w:r w:rsidR="00F86E04">
        <w:t xml:space="preserve"> preheated to the required temperature before the samples were</w:t>
      </w:r>
      <w:r w:rsidR="002C5E4C">
        <w:t xml:space="preserve"> </w:t>
      </w:r>
      <w:r w:rsidR="00F86E04">
        <w:t xml:space="preserve">placed inside. </w:t>
      </w:r>
      <w:r w:rsidR="00A174F0">
        <w:t>T</w:t>
      </w:r>
      <w:r w:rsidR="00F86E04">
        <w:t>hermocouple</w:t>
      </w:r>
      <w:r>
        <w:t>s</w:t>
      </w:r>
      <w:r w:rsidR="00F86E04">
        <w:t xml:space="preserve"> </w:t>
      </w:r>
      <w:r>
        <w:t xml:space="preserve">were </w:t>
      </w:r>
      <w:r w:rsidR="00F86E04">
        <w:t xml:space="preserve">buried inside beakers of sand at three points </w:t>
      </w:r>
      <w:r>
        <w:t xml:space="preserve">in </w:t>
      </w:r>
      <w:r w:rsidR="00F86E04">
        <w:t>the oven, while a fourth thermocouple monitored the oven temperature outside the sand. A datalogger recorded the temperature over the duration of charring</w:t>
      </w:r>
      <w:r w:rsidR="00AA4913">
        <w:t xml:space="preserve"> </w:t>
      </w:r>
      <w:r w:rsidR="006D01FF">
        <w:t xml:space="preserve">and it </w:t>
      </w:r>
      <w:r w:rsidR="00AA4913">
        <w:t>indicat</w:t>
      </w:r>
      <w:r w:rsidR="006D01FF">
        <w:t>ed</w:t>
      </w:r>
      <w:r w:rsidR="00AA4913">
        <w:t xml:space="preserve"> </w:t>
      </w:r>
      <w:r w:rsidR="00485359">
        <w:t xml:space="preserve">that </w:t>
      </w:r>
      <w:r w:rsidR="00B06CF0">
        <w:t xml:space="preserve">average </w:t>
      </w:r>
      <w:r w:rsidR="00485359">
        <w:t xml:space="preserve">temperature variability once the oven reached </w:t>
      </w:r>
      <w:r w:rsidR="009A27AA">
        <w:t xml:space="preserve">the set </w:t>
      </w:r>
      <w:r w:rsidR="00485359">
        <w:t xml:space="preserve">temperature was less than </w:t>
      </w:r>
      <w:r w:rsidR="004C2FB7">
        <w:t>3</w:t>
      </w:r>
      <w:r w:rsidR="00485359">
        <w:t>%</w:t>
      </w:r>
      <w:r w:rsidR="00F86E04">
        <w:t xml:space="preserve">. </w:t>
      </w:r>
      <w:r w:rsidR="00D330E4">
        <w:t xml:space="preserve">The grains </w:t>
      </w:r>
      <w:r w:rsidR="002C5E4C">
        <w:t>were</w:t>
      </w:r>
      <w:r>
        <w:t xml:space="preserve"> removed from the oven </w:t>
      </w:r>
      <w:r w:rsidR="0040315F">
        <w:t xml:space="preserve">at the end of the heating period </w:t>
      </w:r>
      <w:r>
        <w:t>and le</w:t>
      </w:r>
      <w:r w:rsidR="00BA0072">
        <w:t>f</w:t>
      </w:r>
      <w:r>
        <w:t>t to</w:t>
      </w:r>
      <w:r w:rsidR="002C5E4C">
        <w:t xml:space="preserve"> </w:t>
      </w:r>
      <w:r w:rsidR="00D330E4">
        <w:t>cool</w:t>
      </w:r>
      <w:r w:rsidR="00BA0072">
        <w:t xml:space="preserve"> to room temperature</w:t>
      </w:r>
      <w:r w:rsidR="00D330E4">
        <w:t xml:space="preserve"> within their beakers of sand</w:t>
      </w:r>
      <w:r w:rsidR="00BA0072">
        <w:t>.</w:t>
      </w:r>
    </w:p>
    <w:p w14:paraId="2DB5F0BE" w14:textId="77777777" w:rsidR="00D330E4" w:rsidRDefault="00D330E4" w:rsidP="00F86E04"/>
    <w:p w14:paraId="37E166FD" w14:textId="691E64BA" w:rsidR="00D330E4" w:rsidRDefault="00431E7A" w:rsidP="00D3764F">
      <w:pPr>
        <w:pStyle w:val="Heading4"/>
      </w:pPr>
      <w:r>
        <w:t xml:space="preserve">2.3 </w:t>
      </w:r>
      <w:r w:rsidR="00D330E4">
        <w:t>Sectioning and Photography</w:t>
      </w:r>
    </w:p>
    <w:p w14:paraId="5D38DA11" w14:textId="504246D9" w:rsidR="00D330E4" w:rsidRDefault="00630870" w:rsidP="00F86E04">
      <w:r>
        <w:t>A subset of</w:t>
      </w:r>
      <w:r w:rsidR="00D330E4">
        <w:t xml:space="preserve"> grains not used </w:t>
      </w:r>
      <w:r w:rsidR="006F2B2E">
        <w:t>for</w:t>
      </w:r>
      <w:r w:rsidR="00D330E4">
        <w:t xml:space="preserve"> isotopic analysis</w:t>
      </w:r>
      <w:r w:rsidR="00771FF8">
        <w:t xml:space="preserve"> </w:t>
      </w:r>
      <w:r w:rsidR="00D330E4">
        <w:t>w</w:t>
      </w:r>
      <w:r w:rsidR="00BA0072">
        <w:t>as</w:t>
      </w:r>
      <w:r w:rsidR="00D330E4">
        <w:t xml:space="preserve"> examined under a microscope to understand the impact of charring on the external and internal morphology of the grains</w:t>
      </w:r>
      <w:r>
        <w:t xml:space="preserve"> at each temperature and duration combination</w:t>
      </w:r>
      <w:r w:rsidR="00D330E4">
        <w:t xml:space="preserve">. The grains were sectioned in half, at right angles to the ventral </w:t>
      </w:r>
      <w:r w:rsidR="001B133B">
        <w:t>groove</w:t>
      </w:r>
      <w:r w:rsidR="006F2B2E">
        <w:t>,</w:t>
      </w:r>
      <w:r w:rsidR="00D330E4">
        <w:t xml:space="preserve"> allowing for the int</w:t>
      </w:r>
      <w:r w:rsidR="00771FF8">
        <w:t>ernal structure to be examined.</w:t>
      </w:r>
      <w:r w:rsidR="00D330E4">
        <w:t xml:space="preserve"> Photographs were taken of the internal and external morphology of the grains </w:t>
      </w:r>
      <w:r w:rsidR="00B47622">
        <w:t>using</w:t>
      </w:r>
      <w:r w:rsidR="00DC0458">
        <w:t xml:space="preserve"> </w:t>
      </w:r>
      <w:r w:rsidR="001C5D56" w:rsidRPr="00343F92">
        <w:t xml:space="preserve">a Lecia stereo microscope with a </w:t>
      </w:r>
      <w:proofErr w:type="spellStart"/>
      <w:r w:rsidR="001C5D56" w:rsidRPr="00343F92">
        <w:t>L</w:t>
      </w:r>
      <w:r w:rsidR="007C10B9">
        <w:t>umenera</w:t>
      </w:r>
      <w:proofErr w:type="spellEnd"/>
      <w:r w:rsidR="007C10B9">
        <w:t xml:space="preserve"> infinity 3-6 UR</w:t>
      </w:r>
      <w:r w:rsidR="00DC0458" w:rsidRPr="00343F92">
        <w:t xml:space="preserve"> </w:t>
      </w:r>
      <w:r w:rsidR="00C51534">
        <w:t xml:space="preserve">digital </w:t>
      </w:r>
      <w:r w:rsidR="00DC0458" w:rsidRPr="00343F92">
        <w:t>camera</w:t>
      </w:r>
      <w:r w:rsidR="00DC0458" w:rsidRPr="004072A0">
        <w:t>.</w:t>
      </w:r>
      <w:r w:rsidR="00DC0458">
        <w:t xml:space="preserve"> </w:t>
      </w:r>
    </w:p>
    <w:p w14:paraId="69129611" w14:textId="77777777" w:rsidR="00F86E04" w:rsidRDefault="00F86E04"/>
    <w:p w14:paraId="0913E67E" w14:textId="33D2D62B" w:rsidR="00F86E04" w:rsidRDefault="00431E7A" w:rsidP="00D3764F">
      <w:pPr>
        <w:pStyle w:val="Heading4"/>
      </w:pPr>
      <w:r>
        <w:lastRenderedPageBreak/>
        <w:t xml:space="preserve">2.4 </w:t>
      </w:r>
      <w:r w:rsidR="00F86E04">
        <w:t>Isotopic analysis</w:t>
      </w:r>
    </w:p>
    <w:p w14:paraId="5B7E1ADB" w14:textId="1CB06BB0" w:rsidR="000C63A3" w:rsidRDefault="00630870">
      <w:r>
        <w:t>T</w:t>
      </w:r>
      <w:r w:rsidR="00231C2A">
        <w:t>hree batches containing 10 grains</w:t>
      </w:r>
      <w:r w:rsidR="00C1770E">
        <w:t xml:space="preserve"> each</w:t>
      </w:r>
      <w:r w:rsidR="00787403">
        <w:t xml:space="preserve">, </w:t>
      </w:r>
      <w:r>
        <w:t>for each temperature/duration combination</w:t>
      </w:r>
      <w:r w:rsidR="00C15DDD">
        <w:t>,</w:t>
      </w:r>
      <w:r>
        <w:t xml:space="preserve"> were </w:t>
      </w:r>
      <w:r w:rsidR="00C15DDD">
        <w:t>analysed</w:t>
      </w:r>
      <w:r>
        <w:t xml:space="preserve"> </w:t>
      </w:r>
      <w:r w:rsidR="00237221">
        <w:t xml:space="preserve">isotopically </w:t>
      </w:r>
      <w:r>
        <w:t>at the Universit</w:t>
      </w:r>
      <w:r w:rsidR="00C15DDD">
        <w:t xml:space="preserve">y </w:t>
      </w:r>
      <w:r>
        <w:t xml:space="preserve">of Oxford’s </w:t>
      </w:r>
      <w:r w:rsidR="00C15DDD">
        <w:t xml:space="preserve">Research </w:t>
      </w:r>
      <w:r w:rsidR="00787403">
        <w:t>L</w:t>
      </w:r>
      <w:r w:rsidR="00C15DDD">
        <w:t xml:space="preserve">aboratory for Archaeology and the </w:t>
      </w:r>
      <w:r w:rsidR="00787403">
        <w:t>H</w:t>
      </w:r>
      <w:r w:rsidR="00C15DDD">
        <w:t>istory of Art</w:t>
      </w:r>
      <w:r w:rsidR="000C63A3">
        <w:t xml:space="preserve">. </w:t>
      </w:r>
      <w:r w:rsidR="00237221">
        <w:t>B</w:t>
      </w:r>
      <w:r w:rsidR="000C63A3">
        <w:t xml:space="preserve">atches of ten grains </w:t>
      </w:r>
      <w:r w:rsidR="00237221">
        <w:t xml:space="preserve">of the charred material </w:t>
      </w:r>
      <w:r w:rsidR="000C63A3">
        <w:t>were homogenised using an agate mortar and pestle.</w:t>
      </w:r>
      <w:r w:rsidR="006F2B2E">
        <w:t xml:space="preserve"> T</w:t>
      </w:r>
      <w:r w:rsidR="00DC0458">
        <w:t>he uncharred material</w:t>
      </w:r>
      <w:r w:rsidR="00BA0072">
        <w:t>s</w:t>
      </w:r>
      <w:r w:rsidR="00DC0458">
        <w:t xml:space="preserve">, due to their harder, less brittle nature, were </w:t>
      </w:r>
      <w:r w:rsidR="00C15DDD">
        <w:t xml:space="preserve">homogenised </w:t>
      </w:r>
      <w:r w:rsidR="00DC0458">
        <w:t xml:space="preserve">using a </w:t>
      </w:r>
      <w:proofErr w:type="spellStart"/>
      <w:r w:rsidR="00DC0458">
        <w:t>Spex</w:t>
      </w:r>
      <w:proofErr w:type="spellEnd"/>
      <w:r w:rsidR="00DC0458">
        <w:t xml:space="preserve"> 2760 Freezer/Mill. The resultant homogenised pow</w:t>
      </w:r>
      <w:r w:rsidR="006F2B2E">
        <w:t>der</w:t>
      </w:r>
      <w:r w:rsidR="00C15DDD">
        <w:t>s</w:t>
      </w:r>
      <w:r w:rsidR="00DC0458">
        <w:t xml:space="preserve"> w</w:t>
      </w:r>
      <w:r w:rsidR="00C15DDD">
        <w:t>ere</w:t>
      </w:r>
      <w:r w:rsidR="00DC0458">
        <w:t xml:space="preserve"> weighed into tins and analysed on a </w:t>
      </w:r>
      <w:proofErr w:type="spellStart"/>
      <w:r w:rsidR="00DC0458">
        <w:t>Sercon</w:t>
      </w:r>
      <w:proofErr w:type="spellEnd"/>
      <w:r w:rsidR="00DC0458">
        <w:t xml:space="preserve"> EA-GSL mass spectrometer. </w:t>
      </w:r>
      <w:r w:rsidR="00DA5079">
        <w:t>An internal alanine was used to obtain raw and drift</w:t>
      </w:r>
      <w:r w:rsidR="006F2B2E">
        <w:t>-</w:t>
      </w:r>
      <w:r w:rsidR="00DA5079">
        <w:t xml:space="preserve">corrected delta values, while </w:t>
      </w:r>
      <w:r w:rsidR="00787403">
        <w:t xml:space="preserve">carbon </w:t>
      </w:r>
      <w:r w:rsidR="00DA5079">
        <w:t xml:space="preserve">and </w:t>
      </w:r>
      <w:r w:rsidR="00787403">
        <w:t xml:space="preserve">nitrogen </w:t>
      </w:r>
      <w:r w:rsidR="00DA5079">
        <w:t xml:space="preserve">were measured </w:t>
      </w:r>
      <w:r w:rsidR="001B133B">
        <w:t>i</w:t>
      </w:r>
      <w:r w:rsidR="00DA5079">
        <w:t xml:space="preserve">n separate runs. </w:t>
      </w:r>
    </w:p>
    <w:p w14:paraId="0FD92E69" w14:textId="77777777" w:rsidR="00DC0458" w:rsidRDefault="00DC0458"/>
    <w:p w14:paraId="19D6265F" w14:textId="00166B92" w:rsidR="009575F0" w:rsidRPr="001E5823" w:rsidRDefault="00DA5079">
      <w:r>
        <w:t xml:space="preserve">A two-point calibration was conducted using </w:t>
      </w:r>
      <w:r w:rsidR="000C63A3">
        <w:t>IAEA- N1 and IAEA-N2 for nitrogen, and IAEA-C7 and IAEA-C6 for carbon</w:t>
      </w:r>
      <w:r w:rsidR="00764457">
        <w:t xml:space="preserve"> for the majority of samples, with a small number calibrated using the internal standards of </w:t>
      </w:r>
      <w:r w:rsidR="00F9077A">
        <w:t xml:space="preserve">SEAL </w:t>
      </w:r>
      <w:r w:rsidR="00F846BC">
        <w:t>and</w:t>
      </w:r>
      <w:r w:rsidR="00187F52">
        <w:t xml:space="preserve"> </w:t>
      </w:r>
      <w:r w:rsidR="00F9077A">
        <w:t>EMA-P2</w:t>
      </w:r>
      <w:r w:rsidR="000C63A3">
        <w:t>.</w:t>
      </w:r>
      <w:r w:rsidR="00C50A84">
        <w:t xml:space="preserve"> Check standards of Alanine</w:t>
      </w:r>
      <w:r w:rsidR="00F9077A">
        <w:t>,</w:t>
      </w:r>
      <w:r w:rsidR="00C50A84">
        <w:t xml:space="preserve"> and EMA-P2</w:t>
      </w:r>
      <w:r w:rsidR="00F9077A">
        <w:t xml:space="preserve"> or Leucine</w:t>
      </w:r>
      <w:r w:rsidR="00C50A84">
        <w:t xml:space="preserve">, as well as the duplication of every </w:t>
      </w:r>
      <w:r w:rsidR="00C50A84" w:rsidRPr="00BD49F9">
        <w:t>ten</w:t>
      </w:r>
      <w:r w:rsidR="007B0DB4" w:rsidRPr="00BD49F9">
        <w:t>th</w:t>
      </w:r>
      <w:r w:rsidR="00C50A84" w:rsidRPr="00BD49F9">
        <w:t xml:space="preserve"> sample</w:t>
      </w:r>
      <w:r w:rsidR="00EA2E20" w:rsidRPr="00BD49F9">
        <w:t>,</w:t>
      </w:r>
      <w:r w:rsidR="00C50A84" w:rsidRPr="00BD49F9">
        <w:t xml:space="preserve"> were used in conjunction with the calibration standards to understand accuracy and precision (as per </w:t>
      </w:r>
      <w:proofErr w:type="spellStart"/>
      <w:r w:rsidR="00C50A84" w:rsidRPr="00BD49F9">
        <w:t>Szpak</w:t>
      </w:r>
      <w:proofErr w:type="spellEnd"/>
      <w:r w:rsidR="00C50A84" w:rsidRPr="00BD49F9">
        <w:t xml:space="preserve"> et al</w:t>
      </w:r>
      <w:r w:rsidR="002D157B" w:rsidRPr="00BD49F9">
        <w:t>. 2017</w:t>
      </w:r>
      <w:r w:rsidR="00C50A84" w:rsidRPr="00BD49F9">
        <w:t xml:space="preserve">) (see </w:t>
      </w:r>
      <w:r w:rsidR="00EB7DB7">
        <w:t xml:space="preserve">Stroud et al </w:t>
      </w:r>
      <w:r w:rsidR="001615E6">
        <w:t>(</w:t>
      </w:r>
      <w:r w:rsidR="003945E3">
        <w:t>supplementary material/</w:t>
      </w:r>
      <w:r w:rsidR="001615E6" w:rsidRPr="001615E6">
        <w:t>data-in-brief-submission</w:t>
      </w:r>
      <w:r w:rsidR="001615E6">
        <w:t>)</w:t>
      </w:r>
      <w:r w:rsidR="00EB7DB7">
        <w:t xml:space="preserve"> for</w:t>
      </w:r>
      <w:r w:rsidR="00C50A84" w:rsidRPr="00BD49F9">
        <w:t xml:space="preserve"> analytical </w:t>
      </w:r>
      <w:r w:rsidR="00C50A84" w:rsidRPr="008519B2">
        <w:t>details).</w:t>
      </w:r>
      <w:r w:rsidR="00C50A84" w:rsidRPr="00BD49F9">
        <w:t xml:space="preserve"> </w:t>
      </w:r>
      <w:r w:rsidR="00787403" w:rsidRPr="00BD49F9">
        <w:t>The</w:t>
      </w:r>
      <w:r w:rsidR="00CD2A14" w:rsidRPr="00BD49F9">
        <w:t xml:space="preserve"> accuracy</w:t>
      </w:r>
      <w:r w:rsidR="009575F0" w:rsidRPr="00BD49F9">
        <w:t xml:space="preserve"> (u(bias)</w:t>
      </w:r>
      <w:r w:rsidR="00CA5ACB" w:rsidRPr="00BD49F9">
        <w:t>)</w:t>
      </w:r>
      <w:r w:rsidR="00CD2A14" w:rsidRPr="00BD49F9">
        <w:t xml:space="preserve"> of the carbon runs </w:t>
      </w:r>
      <w:r w:rsidR="00DE19B8" w:rsidRPr="00BD49F9">
        <w:t>wa</w:t>
      </w:r>
      <w:r w:rsidR="00CD2A14" w:rsidRPr="00BD49F9">
        <w:t xml:space="preserve">s </w:t>
      </w:r>
      <w:r w:rsidR="009575F0" w:rsidRPr="00BD49F9">
        <w:t>±</w:t>
      </w:r>
      <w:r w:rsidR="00CD2A14" w:rsidRPr="00BD49F9">
        <w:t>0.</w:t>
      </w:r>
      <w:r w:rsidR="0006553F" w:rsidRPr="00BD49F9">
        <w:t>1</w:t>
      </w:r>
      <w:r w:rsidR="0006553F">
        <w:t>6</w:t>
      </w:r>
      <w:r w:rsidR="00DE19B8" w:rsidRPr="00BD49F9">
        <w:t>‰, while the precision</w:t>
      </w:r>
      <w:r w:rsidR="009575F0" w:rsidRPr="00BD49F9">
        <w:t xml:space="preserve"> </w:t>
      </w:r>
      <w:r w:rsidR="00785ABC" w:rsidRPr="00BD49F9">
        <w:t>(</w:t>
      </w:r>
      <w:r w:rsidR="009575F0" w:rsidRPr="00BD49F9">
        <w:t>u(</w:t>
      </w:r>
      <w:proofErr w:type="spellStart"/>
      <w:r w:rsidR="009575F0" w:rsidRPr="00BD49F9">
        <w:t>Rw</w:t>
      </w:r>
      <w:proofErr w:type="spellEnd"/>
      <w:r w:rsidR="009575F0" w:rsidRPr="00BD49F9">
        <w:t>)</w:t>
      </w:r>
      <w:r w:rsidR="00CA5ACB" w:rsidRPr="00BD49F9">
        <w:t>)</w:t>
      </w:r>
      <w:r w:rsidR="00DE19B8" w:rsidRPr="00BD49F9">
        <w:t xml:space="preserve"> was </w:t>
      </w:r>
      <w:r w:rsidR="00BD49F9">
        <w:t>±</w:t>
      </w:r>
      <w:r w:rsidR="00DE19B8" w:rsidRPr="00BD49F9">
        <w:t>0.</w:t>
      </w:r>
      <w:r w:rsidR="0006553F" w:rsidRPr="00BD49F9">
        <w:t>0</w:t>
      </w:r>
      <w:r w:rsidR="0006553F">
        <w:t>8</w:t>
      </w:r>
      <w:r w:rsidR="00DE19B8" w:rsidRPr="00BD49F9">
        <w:t xml:space="preserve">‰. Overall </w:t>
      </w:r>
      <w:r w:rsidR="009575F0" w:rsidRPr="00BD49F9">
        <w:t xml:space="preserve">total analytical </w:t>
      </w:r>
      <w:r w:rsidR="00DE19B8" w:rsidRPr="00BD49F9">
        <w:t xml:space="preserve">uncertainty for </w:t>
      </w:r>
      <w:r w:rsidR="009575F0" w:rsidRPr="00BD49F9">
        <w:t>δ</w:t>
      </w:r>
      <w:r w:rsidR="009575F0" w:rsidRPr="00BD49F9">
        <w:rPr>
          <w:vertAlign w:val="superscript"/>
        </w:rPr>
        <w:t>13</w:t>
      </w:r>
      <w:r w:rsidR="009575F0" w:rsidRPr="00BD49F9">
        <w:t>C</w:t>
      </w:r>
      <w:r w:rsidR="00DE19B8" w:rsidRPr="00BD49F9">
        <w:t xml:space="preserve"> </w:t>
      </w:r>
      <w:r w:rsidR="00194840" w:rsidRPr="00BD49F9">
        <w:t xml:space="preserve">values </w:t>
      </w:r>
      <w:r w:rsidR="00DE19B8" w:rsidRPr="00BD49F9">
        <w:t xml:space="preserve">was </w:t>
      </w:r>
      <w:r w:rsidR="009575F0" w:rsidRPr="00BD49F9">
        <w:t>±</w:t>
      </w:r>
      <w:r w:rsidR="00DE19B8" w:rsidRPr="00BD49F9">
        <w:t>0.</w:t>
      </w:r>
      <w:r w:rsidR="0006553F" w:rsidRPr="00BD49F9">
        <w:t>1</w:t>
      </w:r>
      <w:r w:rsidR="0006553F">
        <w:t>8</w:t>
      </w:r>
      <w:r w:rsidR="00DE19B8" w:rsidRPr="00BD49F9">
        <w:t xml:space="preserve">‰. For nitrogen </w:t>
      </w:r>
      <w:r w:rsidR="0006534B" w:rsidRPr="00BD49F9">
        <w:t xml:space="preserve">the accuracy </w:t>
      </w:r>
      <w:r w:rsidR="009575F0" w:rsidRPr="00BD49F9">
        <w:t>wa</w:t>
      </w:r>
      <w:r w:rsidR="0006534B" w:rsidRPr="00BD49F9">
        <w:t xml:space="preserve">s </w:t>
      </w:r>
      <w:r w:rsidR="009575F0" w:rsidRPr="00BD49F9">
        <w:t>±</w:t>
      </w:r>
      <w:r w:rsidR="00D408B2" w:rsidRPr="00BD49F9">
        <w:t>0.</w:t>
      </w:r>
      <w:r w:rsidR="00BD49F9" w:rsidRPr="00BD49F9">
        <w:t>5</w:t>
      </w:r>
      <w:r w:rsidR="00B05477">
        <w:t>2</w:t>
      </w:r>
      <w:r w:rsidR="00D408B2" w:rsidRPr="00BD49F9">
        <w:t xml:space="preserve">‰, while precision is </w:t>
      </w:r>
      <w:r w:rsidR="009575F0" w:rsidRPr="00BD49F9">
        <w:t>±</w:t>
      </w:r>
      <w:r w:rsidR="00D408B2" w:rsidRPr="00BD49F9">
        <w:t>0.</w:t>
      </w:r>
      <w:r w:rsidR="0006553F">
        <w:t xml:space="preserve">27 </w:t>
      </w:r>
      <w:r w:rsidR="001F3376" w:rsidRPr="00BD49F9">
        <w:t>‰</w:t>
      </w:r>
      <w:r w:rsidR="00D408B2" w:rsidRPr="00BD49F9">
        <w:t xml:space="preserve"> and overall </w:t>
      </w:r>
      <w:r w:rsidR="009575F0" w:rsidRPr="00BD49F9">
        <w:t xml:space="preserve">analytical </w:t>
      </w:r>
      <w:r w:rsidR="00D408B2" w:rsidRPr="00BD49F9">
        <w:t>uncertainty</w:t>
      </w:r>
      <w:r w:rsidR="009575F0" w:rsidRPr="00BD49F9">
        <w:t xml:space="preserve"> for δ</w:t>
      </w:r>
      <w:r w:rsidR="009575F0" w:rsidRPr="00BD49F9">
        <w:rPr>
          <w:vertAlign w:val="superscript"/>
        </w:rPr>
        <w:t>15</w:t>
      </w:r>
      <w:r w:rsidR="009575F0" w:rsidRPr="00BD49F9">
        <w:t>N</w:t>
      </w:r>
      <w:r w:rsidR="00194840" w:rsidRPr="00BD49F9">
        <w:t xml:space="preserve"> values</w:t>
      </w:r>
      <w:r w:rsidR="00D408B2" w:rsidRPr="00BD49F9">
        <w:t xml:space="preserve"> is </w:t>
      </w:r>
      <w:r w:rsidR="009575F0" w:rsidRPr="00BD49F9">
        <w:t>±</w:t>
      </w:r>
      <w:r w:rsidR="00D408B2" w:rsidRPr="00BD49F9">
        <w:t>0</w:t>
      </w:r>
      <w:r w:rsidR="00D408B2" w:rsidRPr="00C33DF2">
        <w:t>.</w:t>
      </w:r>
      <w:r w:rsidR="0006553F">
        <w:t>58</w:t>
      </w:r>
      <w:r w:rsidR="001F3376" w:rsidRPr="001E5823">
        <w:t>‰</w:t>
      </w:r>
      <w:r w:rsidR="009575F0" w:rsidRPr="001E5823">
        <w:t xml:space="preserve">. </w:t>
      </w:r>
    </w:p>
    <w:p w14:paraId="478AD524" w14:textId="77777777" w:rsidR="000C63A3" w:rsidRDefault="000C63A3"/>
    <w:p w14:paraId="1FD8E0B0" w14:textId="6602FEF4" w:rsidR="00F9077A" w:rsidRDefault="00D330E4">
      <w:r>
        <w:t>Previous</w:t>
      </w:r>
      <w:r w:rsidR="00C50A84">
        <w:t xml:space="preserve"> isotopic </w:t>
      </w:r>
      <w:r>
        <w:t>analys</w:t>
      </w:r>
      <w:r w:rsidR="00DA3AC9">
        <w:t>i</w:t>
      </w:r>
      <w:r>
        <w:t>s</w:t>
      </w:r>
      <w:r w:rsidR="00C50A84">
        <w:t xml:space="preserve"> by Nitsch et al</w:t>
      </w:r>
      <w:r w:rsidR="00771FF8">
        <w:t>. (2015)</w:t>
      </w:r>
      <w:r w:rsidR="00C50A84">
        <w:t xml:space="preserve"> of bread wheat and hulled barley</w:t>
      </w:r>
      <w:r w:rsidR="00C1770E">
        <w:t xml:space="preserve"> w</w:t>
      </w:r>
      <w:r w:rsidR="00DA3AC9">
        <w:t>as</w:t>
      </w:r>
      <w:r w:rsidR="00C1770E">
        <w:t xml:space="preserve"> </w:t>
      </w:r>
      <w:r w:rsidR="00C50A84">
        <w:t xml:space="preserve">used </w:t>
      </w:r>
      <w:r w:rsidR="00787403">
        <w:t>in the statistical calculation</w:t>
      </w:r>
      <w:r w:rsidR="00187F52">
        <w:t>s</w:t>
      </w:r>
      <w:r w:rsidR="00787403">
        <w:t xml:space="preserve"> below. Th</w:t>
      </w:r>
      <w:r w:rsidR="00DA3AC9">
        <w:t>is</w:t>
      </w:r>
      <w:r w:rsidR="00787403">
        <w:t xml:space="preserve"> study used </w:t>
      </w:r>
      <w:r w:rsidR="00C50A84">
        <w:t>slightly different calibration standards</w:t>
      </w:r>
      <w:r w:rsidR="00DA3AC9">
        <w:t>;</w:t>
      </w:r>
      <w:r w:rsidR="00C50A84">
        <w:t xml:space="preserve"> USGS40 was used instead of IAEA-N2. Their measurement uncertainly was calculated using </w:t>
      </w:r>
      <w:proofErr w:type="spellStart"/>
      <w:r w:rsidR="00C50A84">
        <w:t>Kragten</w:t>
      </w:r>
      <w:proofErr w:type="spellEnd"/>
      <w:r w:rsidR="00C50A84">
        <w:t xml:space="preserve"> approximation methods</w:t>
      </w:r>
      <w:r w:rsidR="009B7B36">
        <w:t xml:space="preserve"> (</w:t>
      </w:r>
      <w:proofErr w:type="spellStart"/>
      <w:r w:rsidR="009B7B36">
        <w:t>Kragten</w:t>
      </w:r>
      <w:proofErr w:type="spellEnd"/>
      <w:r w:rsidR="002D157B">
        <w:t xml:space="preserve"> 1994</w:t>
      </w:r>
      <w:r w:rsidR="009B7B36">
        <w:t>)</w:t>
      </w:r>
      <w:r w:rsidR="00F9077A">
        <w:t xml:space="preserve"> and no samples were duplicated. </w:t>
      </w:r>
      <w:r w:rsidR="002C2DA8">
        <w:t>T</w:t>
      </w:r>
      <w:r w:rsidR="00C50A84">
        <w:t xml:space="preserve">o compare </w:t>
      </w:r>
      <w:r w:rsidR="00DA5079">
        <w:t xml:space="preserve">the two sets of </w:t>
      </w:r>
      <w:r w:rsidR="00C50A84">
        <w:t>data</w:t>
      </w:r>
      <w:r w:rsidR="00DA5079">
        <w:t>,</w:t>
      </w:r>
      <w:r w:rsidR="00C50A84">
        <w:t xml:space="preserve"> th</w:t>
      </w:r>
      <w:r w:rsidR="00187F52">
        <w:t xml:space="preserve">e </w:t>
      </w:r>
      <w:proofErr w:type="spellStart"/>
      <w:r w:rsidR="00187F52">
        <w:t>Kragten</w:t>
      </w:r>
      <w:proofErr w:type="spellEnd"/>
      <w:r w:rsidR="00187F52">
        <w:t xml:space="preserve"> approximation</w:t>
      </w:r>
      <w:r w:rsidR="00C50A84">
        <w:t xml:space="preserve"> method was also applied to the new isotopic samples’ results. The average </w:t>
      </w:r>
      <w:r w:rsidR="007501A6">
        <w:t>measurement</w:t>
      </w:r>
      <w:r w:rsidR="00C50A84">
        <w:t xml:space="preserve"> uncertain</w:t>
      </w:r>
      <w:r w:rsidR="00EA2E20">
        <w:t>t</w:t>
      </w:r>
      <w:r w:rsidR="00C50A84">
        <w:t xml:space="preserve">y </w:t>
      </w:r>
      <w:r w:rsidR="00EA2E20">
        <w:t>for</w:t>
      </w:r>
      <w:r w:rsidR="00C50A84">
        <w:t xml:space="preserve"> </w:t>
      </w:r>
      <w:r w:rsidR="004201AD">
        <w:t>all</w:t>
      </w:r>
      <w:r w:rsidR="00C50A84">
        <w:t xml:space="preserve"> </w:t>
      </w:r>
      <w:r w:rsidR="00551733">
        <w:t xml:space="preserve">the </w:t>
      </w:r>
      <w:r w:rsidR="00C50A84">
        <w:t>isotopic values used below</w:t>
      </w:r>
      <w:r w:rsidR="004201AD">
        <w:t>, new and old</w:t>
      </w:r>
      <w:r w:rsidR="00C50A84">
        <w:t xml:space="preserve"> (as per </w:t>
      </w:r>
      <w:proofErr w:type="spellStart"/>
      <w:r w:rsidR="00C50A84">
        <w:t>Kragten</w:t>
      </w:r>
      <w:proofErr w:type="spellEnd"/>
      <w:r w:rsidR="002D157B">
        <w:t xml:space="preserve"> 1994</w:t>
      </w:r>
      <w:r w:rsidR="00C50A84">
        <w:t>)</w:t>
      </w:r>
      <w:r w:rsidR="00A74123">
        <w:t>,</w:t>
      </w:r>
      <w:r w:rsidR="00C50A84">
        <w:t xml:space="preserve"> was </w:t>
      </w:r>
      <w:r w:rsidR="004201AD">
        <w:t>0.0</w:t>
      </w:r>
      <w:r w:rsidR="00F6646A">
        <w:t>8</w:t>
      </w:r>
      <w:r w:rsidR="009B7B36">
        <w:t>‰</w:t>
      </w:r>
      <w:r w:rsidR="004201AD">
        <w:t xml:space="preserve"> </w:t>
      </w:r>
      <w:r w:rsidR="00C50A84">
        <w:t xml:space="preserve">for </w:t>
      </w:r>
      <w:r w:rsidR="00C50A84" w:rsidRPr="00964E23">
        <w:t>δ</w:t>
      </w:r>
      <w:r w:rsidR="00C50A84" w:rsidRPr="00964E23">
        <w:rPr>
          <w:vertAlign w:val="superscript"/>
        </w:rPr>
        <w:t>13</w:t>
      </w:r>
      <w:r w:rsidR="00C50A84" w:rsidRPr="00964E23">
        <w:t>C</w:t>
      </w:r>
      <w:r w:rsidR="002B3B86">
        <w:t xml:space="preserve"> values</w:t>
      </w:r>
      <w:r w:rsidR="00C50A84">
        <w:t xml:space="preserve"> and </w:t>
      </w:r>
      <w:r w:rsidR="009B7B36">
        <w:t>0.</w:t>
      </w:r>
      <w:r w:rsidR="00F6646A">
        <w:t>31</w:t>
      </w:r>
      <w:r w:rsidR="00DE68DD">
        <w:t>‰</w:t>
      </w:r>
      <w:r w:rsidR="009B7B36">
        <w:t xml:space="preserve"> </w:t>
      </w:r>
      <w:r w:rsidR="00C50A84">
        <w:t xml:space="preserve">for </w:t>
      </w:r>
      <w:r w:rsidR="00C50A84" w:rsidRPr="00964E23">
        <w:t>δ</w:t>
      </w:r>
      <w:r w:rsidR="009B7B36" w:rsidRPr="00CF7085">
        <w:rPr>
          <w:vertAlign w:val="superscript"/>
        </w:rPr>
        <w:t>15</w:t>
      </w:r>
      <w:r w:rsidR="009B7B36" w:rsidRPr="00CF7085">
        <w:t>N</w:t>
      </w:r>
      <w:r w:rsidR="002B3B86">
        <w:t xml:space="preserve"> values</w:t>
      </w:r>
      <w:r w:rsidR="00CA5ACB">
        <w:t>.</w:t>
      </w:r>
    </w:p>
    <w:p w14:paraId="076051CD" w14:textId="77777777" w:rsidR="00F9077A" w:rsidRDefault="00F9077A"/>
    <w:p w14:paraId="3BC851BC" w14:textId="4FB1574D" w:rsidR="00B47622" w:rsidRDefault="00187F52">
      <w:r>
        <w:t>All s</w:t>
      </w:r>
      <w:r w:rsidR="00F9077A">
        <w:t xml:space="preserve">tatistical analysis and graphing </w:t>
      </w:r>
      <w:r w:rsidR="00703A33">
        <w:t>were</w:t>
      </w:r>
      <w:r w:rsidR="00F9077A">
        <w:t xml:space="preserve"> conducted using R-Studio </w:t>
      </w:r>
      <w:r w:rsidR="006A2EF4">
        <w:t xml:space="preserve">and R </w:t>
      </w:r>
      <w:r w:rsidR="00F9077A">
        <w:t xml:space="preserve">version </w:t>
      </w:r>
      <w:r w:rsidR="006A2EF4">
        <w:t>4.1</w:t>
      </w:r>
      <w:r w:rsidR="00DC6FB3">
        <w:t xml:space="preserve">. </w:t>
      </w:r>
      <w:r w:rsidR="007500BA">
        <w:t>For ease of comparison</w:t>
      </w:r>
      <w:r w:rsidR="00480C7A">
        <w:t>,</w:t>
      </w:r>
      <w:r w:rsidR="007500BA">
        <w:t xml:space="preserve"> graphs have been designed to replicate those published in Nitsch et al. (2015).</w:t>
      </w:r>
    </w:p>
    <w:p w14:paraId="3C8E8275" w14:textId="77777777" w:rsidR="00C50276" w:rsidRDefault="00C50276"/>
    <w:p w14:paraId="0AB4DAB2" w14:textId="3C20E31A" w:rsidR="00F9077A" w:rsidRDefault="00431E7A" w:rsidP="00C50276">
      <w:pPr>
        <w:pStyle w:val="Heading3"/>
      </w:pPr>
      <w:r>
        <w:t xml:space="preserve">3. </w:t>
      </w:r>
      <w:r w:rsidR="00B47622">
        <w:t xml:space="preserve">Results </w:t>
      </w:r>
    </w:p>
    <w:p w14:paraId="275E3B3F" w14:textId="1C29AB83" w:rsidR="00404487" w:rsidRDefault="00431E7A" w:rsidP="00C50276">
      <w:pPr>
        <w:pStyle w:val="Heading4"/>
      </w:pPr>
      <w:r>
        <w:t xml:space="preserve">3. 1 </w:t>
      </w:r>
      <w:r w:rsidR="00816020">
        <w:t>Physical changes</w:t>
      </w:r>
    </w:p>
    <w:p w14:paraId="449854E2" w14:textId="2E353C5C" w:rsidR="005631B3" w:rsidRDefault="00551733" w:rsidP="005631B3">
      <w:r>
        <w:t xml:space="preserve">The </w:t>
      </w:r>
      <w:r w:rsidR="00E83781">
        <w:t>experimental</w:t>
      </w:r>
      <w:r>
        <w:t xml:space="preserve"> </w:t>
      </w:r>
      <w:r w:rsidR="00E83781">
        <w:t>results</w:t>
      </w:r>
      <w:r>
        <w:t xml:space="preserve"> </w:t>
      </w:r>
      <w:r w:rsidR="00C540DF">
        <w:t>show</w:t>
      </w:r>
      <w:r w:rsidR="00A96870">
        <w:t xml:space="preserve"> </w:t>
      </w:r>
      <w:r>
        <w:t xml:space="preserve">that </w:t>
      </w:r>
      <w:r w:rsidR="00A96870">
        <w:t xml:space="preserve">the </w:t>
      </w:r>
      <w:r w:rsidR="00852051">
        <w:t xml:space="preserve">colour, </w:t>
      </w:r>
      <w:r w:rsidR="00E7483C">
        <w:t>distortion</w:t>
      </w:r>
      <w:r w:rsidR="00852051">
        <w:t xml:space="preserve"> and internal structure </w:t>
      </w:r>
      <w:r w:rsidR="002B1508">
        <w:t xml:space="preserve">of the grain closely reflects </w:t>
      </w:r>
      <w:r w:rsidR="009726A3">
        <w:t xml:space="preserve">the </w:t>
      </w:r>
      <w:r w:rsidR="00A96870">
        <w:t>heating regim</w:t>
      </w:r>
      <w:r w:rsidR="002B1508">
        <w:t>e</w:t>
      </w:r>
      <w:r w:rsidR="004A23B1">
        <w:t>.</w:t>
      </w:r>
      <w:r>
        <w:t xml:space="preserve"> </w:t>
      </w:r>
      <w:r w:rsidR="005631B3" w:rsidRPr="001B133B">
        <w:t>The morphological changes</w:t>
      </w:r>
      <w:r w:rsidR="009D3920">
        <w:t xml:space="preserve"> (distortion)</w:t>
      </w:r>
      <w:r w:rsidR="005631B3" w:rsidRPr="001B133B">
        <w:t xml:space="preserve"> seen in the grains </w:t>
      </w:r>
      <w:r w:rsidR="00187F52">
        <w:t xml:space="preserve">for each </w:t>
      </w:r>
      <w:r w:rsidR="00C53948">
        <w:t>heating regime</w:t>
      </w:r>
      <w:r w:rsidR="005631B3" w:rsidRPr="001B133B">
        <w:t xml:space="preserve"> cannot be</w:t>
      </w:r>
      <w:r w:rsidR="005631B3">
        <w:t xml:space="preserve"> explored</w:t>
      </w:r>
      <w:r w:rsidR="005631B3" w:rsidRPr="001B133B">
        <w:t xml:space="preserve"> </w:t>
      </w:r>
      <w:r w:rsidR="009A04D1">
        <w:t xml:space="preserve">fully </w:t>
      </w:r>
      <w:r w:rsidR="005631B3" w:rsidRPr="001B133B">
        <w:t>in this paper. Instead,</w:t>
      </w:r>
      <w:r w:rsidR="005631B3">
        <w:t xml:space="preserve"> a summar</w:t>
      </w:r>
      <w:r w:rsidR="009A04D1">
        <w:t>y</w:t>
      </w:r>
      <w:r w:rsidR="005631B3">
        <w:t xml:space="preserve"> of the major changes in </w:t>
      </w:r>
      <w:r w:rsidR="009A04D1">
        <w:t xml:space="preserve">the </w:t>
      </w:r>
      <w:r w:rsidR="005631B3">
        <w:t>three main categories</w:t>
      </w:r>
      <w:r w:rsidR="00E83781">
        <w:t xml:space="preserve"> for each species</w:t>
      </w:r>
      <w:r w:rsidR="005631B3">
        <w:t xml:space="preserve"> is shown in </w:t>
      </w:r>
      <w:r w:rsidR="00EF22C5">
        <w:t>T</w:t>
      </w:r>
      <w:r w:rsidR="005631B3">
        <w:t xml:space="preserve">able </w:t>
      </w:r>
      <w:r w:rsidR="00C50276">
        <w:t>2</w:t>
      </w:r>
      <w:r w:rsidR="00884212">
        <w:t>,</w:t>
      </w:r>
      <w:r w:rsidR="005631B3">
        <w:t xml:space="preserve"> </w:t>
      </w:r>
      <w:r w:rsidR="00DD183D">
        <w:t xml:space="preserve">which classifies such changes into scores ranging from 0 (unchanged/undistorted) to </w:t>
      </w:r>
      <w:r w:rsidR="007F608A">
        <w:t>4</w:t>
      </w:r>
      <w:r w:rsidR="00DD183D">
        <w:t xml:space="preserve"> (major distortion/ significant internal changes). These changes are </w:t>
      </w:r>
      <w:r w:rsidR="00187F52">
        <w:t>summarised below,</w:t>
      </w:r>
      <w:r w:rsidR="008519B2">
        <w:t xml:space="preserve"> while </w:t>
      </w:r>
      <w:r w:rsidR="00BB02A1">
        <w:t>F</w:t>
      </w:r>
      <w:r w:rsidR="008519B2">
        <w:t>igure 1 shows photographs of each species from 4hrs for each temperature. F</w:t>
      </w:r>
      <w:r w:rsidR="005631B3">
        <w:t xml:space="preserve">ull </w:t>
      </w:r>
      <w:r w:rsidR="00E83781">
        <w:t>photographs</w:t>
      </w:r>
      <w:r w:rsidR="005631B3">
        <w:t xml:space="preserve"> </w:t>
      </w:r>
      <w:r w:rsidR="000170D0">
        <w:t>are</w:t>
      </w:r>
      <w:r w:rsidR="005631B3">
        <w:t xml:space="preserve"> </w:t>
      </w:r>
      <w:r w:rsidR="008519B2">
        <w:t xml:space="preserve">shown for Rye (Figure 2), while the other species are </w:t>
      </w:r>
      <w:r w:rsidR="005631B3">
        <w:t>available in</w:t>
      </w:r>
      <w:r w:rsidR="00E83781">
        <w:t xml:space="preserve"> </w:t>
      </w:r>
      <w:r w:rsidR="00DD183D">
        <w:t>Stroud et al (</w:t>
      </w:r>
      <w:r w:rsidR="001615E6" w:rsidRPr="001615E6">
        <w:t>data-in-brief-submission</w:t>
      </w:r>
      <w:r w:rsidR="00DD183D">
        <w:t>)</w:t>
      </w:r>
      <w:r w:rsidR="000170D0">
        <w:t>.</w:t>
      </w:r>
    </w:p>
    <w:p w14:paraId="2E4DBF50" w14:textId="77777777" w:rsidR="00E83781" w:rsidRDefault="00E83781" w:rsidP="008C4D93"/>
    <w:p w14:paraId="77B1254B" w14:textId="1A6A6D40" w:rsidR="00E83781" w:rsidRDefault="00E83781" w:rsidP="00E83781">
      <w:r>
        <w:t xml:space="preserve">The experimental charring showed that </w:t>
      </w:r>
      <w:r w:rsidR="0056371E">
        <w:t xml:space="preserve">the colour of a grain section is consistently </w:t>
      </w:r>
      <w:r w:rsidR="00A46A93">
        <w:t>black at temperatures of 23</w:t>
      </w:r>
      <w:r w:rsidR="00403E49">
        <w:t>0</w:t>
      </w:r>
      <w:r w:rsidR="00403E49">
        <w:sym w:font="Symbol" w:char="F0B0"/>
      </w:r>
      <w:r w:rsidR="00403E49">
        <w:t>C</w:t>
      </w:r>
      <w:r w:rsidR="00A46A93">
        <w:t xml:space="preserve"> </w:t>
      </w:r>
      <w:r w:rsidR="00395004">
        <w:t>and</w:t>
      </w:r>
      <w:r w:rsidR="00A46A93">
        <w:t xml:space="preserve"> higher</w:t>
      </w:r>
      <w:r w:rsidR="009726A3">
        <w:t>,</w:t>
      </w:r>
      <w:r w:rsidR="00A46A93">
        <w:t xml:space="preserve"> even after the shortest time </w:t>
      </w:r>
      <w:r w:rsidR="002C22D2">
        <w:t xml:space="preserve">period tested </w:t>
      </w:r>
      <w:r w:rsidR="007500BA">
        <w:t>(</w:t>
      </w:r>
      <w:r w:rsidR="002C22D2">
        <w:t>4 hours</w:t>
      </w:r>
      <w:r w:rsidR="007500BA">
        <w:t>)</w:t>
      </w:r>
      <w:r w:rsidR="002C22D2">
        <w:t>.</w:t>
      </w:r>
      <w:r w:rsidR="003549A8">
        <w:t xml:space="preserve"> </w:t>
      </w:r>
      <w:r w:rsidR="00696C45">
        <w:t xml:space="preserve">The results resemble those for einkorn and emmer wheat </w:t>
      </w:r>
      <w:r w:rsidR="00403E49">
        <w:t>(</w:t>
      </w:r>
      <w:r w:rsidR="00696C45">
        <w:t>Charles et al. 2015, 9</w:t>
      </w:r>
      <w:r w:rsidR="00403E49">
        <w:t>)</w:t>
      </w:r>
      <w:r w:rsidR="00884212">
        <w:t>,</w:t>
      </w:r>
      <w:r w:rsidR="00696C45">
        <w:t xml:space="preserve"> </w:t>
      </w:r>
      <w:r w:rsidR="004B6CE3">
        <w:t xml:space="preserve">suggesting that </w:t>
      </w:r>
      <w:r w:rsidR="004B6CE3">
        <w:lastRenderedPageBreak/>
        <w:t xml:space="preserve">the grain is sufficiently altered to allow archaeological preservation by </w:t>
      </w:r>
      <w:r w:rsidR="00403E49">
        <w:t>charring</w:t>
      </w:r>
      <w:r w:rsidR="004B6CE3">
        <w:t xml:space="preserve">. </w:t>
      </w:r>
      <w:r w:rsidR="005754AE">
        <w:t>A</w:t>
      </w:r>
      <w:r>
        <w:t>t 215</w:t>
      </w:r>
      <w:r>
        <w:sym w:font="Symbol" w:char="F0B0"/>
      </w:r>
      <w:r>
        <w:t xml:space="preserve">C </w:t>
      </w:r>
      <w:r w:rsidR="00F0668B">
        <w:t>grain</w:t>
      </w:r>
      <w:r w:rsidR="00FB575B">
        <w:t>s</w:t>
      </w:r>
      <w:r w:rsidR="00F0668B">
        <w:t xml:space="preserve"> of all taxa </w:t>
      </w:r>
      <w:r w:rsidR="00FB575B">
        <w:t>are</w:t>
      </w:r>
      <w:r w:rsidR="00F0668B">
        <w:t xml:space="preserve"> fully blackened</w:t>
      </w:r>
      <w:r w:rsidR="00FE1D69">
        <w:t xml:space="preserve"> after </w:t>
      </w:r>
      <w:r>
        <w:t>8 h</w:t>
      </w:r>
      <w:r w:rsidR="00EF22C5">
        <w:t>ours</w:t>
      </w:r>
      <w:r w:rsidR="00AD290F">
        <w:t xml:space="preserve"> </w:t>
      </w:r>
      <w:r w:rsidR="00CB6D36">
        <w:t xml:space="preserve">except </w:t>
      </w:r>
      <w:r w:rsidR="00AD290F">
        <w:t>for</w:t>
      </w:r>
      <w:r w:rsidR="00CB6D36">
        <w:t xml:space="preserve"> rye</w:t>
      </w:r>
      <w:r w:rsidR="00D96747">
        <w:t xml:space="preserve"> where the change </w:t>
      </w:r>
      <w:r w:rsidR="008B37F8">
        <w:t xml:space="preserve">only </w:t>
      </w:r>
      <w:r w:rsidR="00884212">
        <w:t xml:space="preserve">occurs </w:t>
      </w:r>
      <w:r w:rsidR="008B37F8">
        <w:t xml:space="preserve">after </w:t>
      </w:r>
      <w:r w:rsidR="00DF15C4">
        <w:t>24 hours</w:t>
      </w:r>
      <w:r>
        <w:t xml:space="preserve"> (see </w:t>
      </w:r>
      <w:r w:rsidR="00EF22C5">
        <w:t>T</w:t>
      </w:r>
      <w:r>
        <w:t>able 2 for details</w:t>
      </w:r>
      <w:r w:rsidR="002076ED">
        <w:t>).</w:t>
      </w:r>
    </w:p>
    <w:p w14:paraId="61F0A827" w14:textId="77777777" w:rsidR="00E83781" w:rsidRDefault="00E83781" w:rsidP="00E83781"/>
    <w:p w14:paraId="4A8F784E" w14:textId="7D0715A9" w:rsidR="00674095" w:rsidRDefault="00674095" w:rsidP="00E83781"/>
    <w:p w14:paraId="13D6DF9F" w14:textId="084475F9" w:rsidR="00674095" w:rsidRDefault="004D1709" w:rsidP="00E83781">
      <w:r w:rsidRPr="004D1709">
        <w:rPr>
          <w:noProof/>
        </w:rPr>
        <w:drawing>
          <wp:inline distT="0" distB="0" distL="0" distR="0" wp14:anchorId="456E7E5E" wp14:editId="7642DF66">
            <wp:extent cx="5727700" cy="370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4590"/>
                    </a:xfrm>
                    <a:prstGeom prst="rect">
                      <a:avLst/>
                    </a:prstGeom>
                  </pic:spPr>
                </pic:pic>
              </a:graphicData>
            </a:graphic>
          </wp:inline>
        </w:drawing>
      </w:r>
    </w:p>
    <w:p w14:paraId="092654E9" w14:textId="40F81985" w:rsidR="008519B2" w:rsidRDefault="008519B2" w:rsidP="00E83781">
      <w:pPr>
        <w:rPr>
          <w:sz w:val="20"/>
          <w:szCs w:val="20"/>
        </w:rPr>
      </w:pPr>
      <w:r w:rsidRPr="00674095">
        <w:rPr>
          <w:sz w:val="20"/>
          <w:szCs w:val="20"/>
        </w:rPr>
        <w:t xml:space="preserve">Figure 1. </w:t>
      </w:r>
      <w:r w:rsidR="00674095" w:rsidRPr="00674095">
        <w:rPr>
          <w:sz w:val="20"/>
          <w:szCs w:val="20"/>
        </w:rPr>
        <w:t xml:space="preserve">The cross-section photographs of rye, </w:t>
      </w:r>
      <w:ins w:id="39" w:author="Elizabeth Stroud" w:date="2023-01-09T17:15:00Z">
        <w:r w:rsidR="00192464">
          <w:rPr>
            <w:sz w:val="20"/>
            <w:szCs w:val="20"/>
          </w:rPr>
          <w:t xml:space="preserve">bread </w:t>
        </w:r>
      </w:ins>
      <w:r w:rsidR="00674095" w:rsidRPr="00674095">
        <w:rPr>
          <w:sz w:val="20"/>
          <w:szCs w:val="20"/>
        </w:rPr>
        <w:t xml:space="preserve">wheat, oat and </w:t>
      </w:r>
      <w:ins w:id="40" w:author="Elizabeth Stroud" w:date="2023-01-09T17:16:00Z">
        <w:r w:rsidR="00192464">
          <w:rPr>
            <w:sz w:val="20"/>
            <w:szCs w:val="20"/>
          </w:rPr>
          <w:t xml:space="preserve">hulled </w:t>
        </w:r>
      </w:ins>
      <w:r w:rsidR="00674095" w:rsidRPr="00674095">
        <w:rPr>
          <w:sz w:val="20"/>
          <w:szCs w:val="20"/>
        </w:rPr>
        <w:t>barley for 4hr duration at temperatures of 215, 230, 245,</w:t>
      </w:r>
      <w:r w:rsidR="00674095">
        <w:rPr>
          <w:sz w:val="20"/>
          <w:szCs w:val="20"/>
        </w:rPr>
        <w:t xml:space="preserve"> </w:t>
      </w:r>
      <w:r w:rsidR="00674095" w:rsidRPr="00674095">
        <w:rPr>
          <w:sz w:val="20"/>
          <w:szCs w:val="20"/>
        </w:rPr>
        <w:t>260 and 300</w:t>
      </w:r>
      <w:r w:rsidR="00674095" w:rsidRPr="00674095">
        <w:rPr>
          <w:sz w:val="20"/>
          <w:szCs w:val="20"/>
        </w:rPr>
        <w:sym w:font="Symbol" w:char="F0B0"/>
      </w:r>
      <w:r w:rsidR="00674095" w:rsidRPr="00674095">
        <w:rPr>
          <w:sz w:val="20"/>
          <w:szCs w:val="20"/>
        </w:rPr>
        <w:t>C</w:t>
      </w:r>
      <w:ins w:id="41" w:author="Elizabeth Stroud" w:date="2023-01-20T14:04:00Z">
        <w:r w:rsidR="008341B1">
          <w:rPr>
            <w:sz w:val="20"/>
            <w:szCs w:val="20"/>
          </w:rPr>
          <w:t>. Scale bar = 2</w:t>
        </w:r>
      </w:ins>
      <w:ins w:id="42" w:author="Elizabeth Stroud" w:date="2023-01-20T14:05:00Z">
        <w:r w:rsidR="008341B1">
          <w:rPr>
            <w:sz w:val="20"/>
            <w:szCs w:val="20"/>
          </w:rPr>
          <w:t>mm</w:t>
        </w:r>
      </w:ins>
      <w:r w:rsidR="00674095" w:rsidRPr="00674095">
        <w:rPr>
          <w:sz w:val="20"/>
          <w:szCs w:val="20"/>
        </w:rPr>
        <w:t xml:space="preserve"> </w:t>
      </w:r>
    </w:p>
    <w:p w14:paraId="04625961" w14:textId="77777777" w:rsidR="004D1709" w:rsidRPr="00674095" w:rsidRDefault="004D1709" w:rsidP="00E83781">
      <w:pPr>
        <w:rPr>
          <w:sz w:val="20"/>
          <w:szCs w:val="20"/>
        </w:rPr>
      </w:pPr>
    </w:p>
    <w:p w14:paraId="100B1343" w14:textId="6DDE8245" w:rsidR="008519B2" w:rsidRDefault="004D1709" w:rsidP="00E83781">
      <w:r w:rsidRPr="004D1709">
        <w:rPr>
          <w:noProof/>
        </w:rPr>
        <w:drawing>
          <wp:inline distT="0" distB="0" distL="0" distR="0" wp14:anchorId="0C387819" wp14:editId="704D0EFD">
            <wp:extent cx="57277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55975"/>
                    </a:xfrm>
                    <a:prstGeom prst="rect">
                      <a:avLst/>
                    </a:prstGeom>
                  </pic:spPr>
                </pic:pic>
              </a:graphicData>
            </a:graphic>
          </wp:inline>
        </w:drawing>
      </w:r>
    </w:p>
    <w:p w14:paraId="485D7342" w14:textId="100D79FB" w:rsidR="008519B2" w:rsidRPr="00674095" w:rsidRDefault="008519B2" w:rsidP="00E83781">
      <w:pPr>
        <w:rPr>
          <w:sz w:val="20"/>
          <w:szCs w:val="20"/>
        </w:rPr>
      </w:pPr>
      <w:r w:rsidRPr="00674095">
        <w:rPr>
          <w:sz w:val="20"/>
          <w:szCs w:val="20"/>
        </w:rPr>
        <w:t xml:space="preserve">Figure 2. </w:t>
      </w:r>
      <w:r w:rsidR="00674095">
        <w:rPr>
          <w:sz w:val="20"/>
          <w:szCs w:val="20"/>
        </w:rPr>
        <w:t>The cross-section photographs of rye at the 15 different time and temperature combinations (photographs of all other species can be found in Stroud et al</w:t>
      </w:r>
      <w:r w:rsidR="001615E6">
        <w:rPr>
          <w:sz w:val="20"/>
          <w:szCs w:val="20"/>
        </w:rPr>
        <w:t>.</w:t>
      </w:r>
      <w:r w:rsidR="00674095">
        <w:rPr>
          <w:sz w:val="20"/>
          <w:szCs w:val="20"/>
        </w:rPr>
        <w:t xml:space="preserve"> </w:t>
      </w:r>
      <w:r w:rsidR="003945E3" w:rsidRPr="003945E3">
        <w:rPr>
          <w:sz w:val="20"/>
          <w:szCs w:val="20"/>
        </w:rPr>
        <w:t>supplementary material</w:t>
      </w:r>
      <w:r w:rsidR="003945E3">
        <w:rPr>
          <w:sz w:val="20"/>
          <w:szCs w:val="20"/>
        </w:rPr>
        <w:t>/</w:t>
      </w:r>
      <w:r w:rsidR="001615E6" w:rsidRPr="001615E6">
        <w:rPr>
          <w:sz w:val="20"/>
          <w:szCs w:val="20"/>
        </w:rPr>
        <w:t>data-in-brief-submission</w:t>
      </w:r>
      <w:r w:rsidR="00674095" w:rsidRPr="001615E6">
        <w:rPr>
          <w:sz w:val="20"/>
          <w:szCs w:val="20"/>
        </w:rPr>
        <w:t>).</w:t>
      </w:r>
      <w:ins w:id="43" w:author="Elizabeth Stroud" w:date="2023-01-20T14:05:00Z">
        <w:r w:rsidR="008341B1" w:rsidRPr="008341B1">
          <w:rPr>
            <w:sz w:val="20"/>
            <w:szCs w:val="20"/>
          </w:rPr>
          <w:t xml:space="preserve"> </w:t>
        </w:r>
        <w:r w:rsidR="008341B1">
          <w:rPr>
            <w:sz w:val="20"/>
            <w:szCs w:val="20"/>
          </w:rPr>
          <w:t>Scale bar = 2mm.</w:t>
        </w:r>
      </w:ins>
    </w:p>
    <w:p w14:paraId="5247F5C4" w14:textId="77777777" w:rsidR="00671770" w:rsidRDefault="00671770" w:rsidP="008C4D93"/>
    <w:p w14:paraId="6D2ED960" w14:textId="76E2C688" w:rsidR="00C50276" w:rsidRPr="00671770" w:rsidRDefault="00C50276" w:rsidP="008C4D93">
      <w:pPr>
        <w:rPr>
          <w:sz w:val="20"/>
          <w:szCs w:val="20"/>
        </w:rPr>
      </w:pPr>
      <w:r w:rsidRPr="00671770">
        <w:rPr>
          <w:sz w:val="20"/>
          <w:szCs w:val="20"/>
        </w:rPr>
        <w:t xml:space="preserve">Table 2. </w:t>
      </w:r>
      <w:r w:rsidR="00671770" w:rsidRPr="00671770">
        <w:rPr>
          <w:sz w:val="20"/>
          <w:szCs w:val="20"/>
        </w:rPr>
        <w:t xml:space="preserve">The charring matrix </w:t>
      </w:r>
      <w:r w:rsidR="00425C3A">
        <w:rPr>
          <w:sz w:val="20"/>
          <w:szCs w:val="20"/>
        </w:rPr>
        <w:t>displaying</w:t>
      </w:r>
      <w:r w:rsidR="00671770" w:rsidRPr="00671770">
        <w:rPr>
          <w:sz w:val="20"/>
          <w:szCs w:val="20"/>
        </w:rPr>
        <w:t xml:space="preserve"> scores for colour, distortion and internal structure </w:t>
      </w:r>
      <w:r w:rsidR="00425C3A">
        <w:rPr>
          <w:sz w:val="20"/>
          <w:szCs w:val="20"/>
        </w:rPr>
        <w:t>of</w:t>
      </w:r>
      <w:r w:rsidR="00671770" w:rsidRPr="00671770">
        <w:rPr>
          <w:sz w:val="20"/>
          <w:szCs w:val="20"/>
        </w:rPr>
        <w:t xml:space="preserve"> the four species, rye,</w:t>
      </w:r>
      <w:ins w:id="44" w:author="Elizabeth Stroud" w:date="2023-01-09T17:16:00Z">
        <w:r w:rsidR="00192464">
          <w:rPr>
            <w:sz w:val="20"/>
            <w:szCs w:val="20"/>
          </w:rPr>
          <w:t xml:space="preserve"> bread</w:t>
        </w:r>
      </w:ins>
      <w:r w:rsidR="00671770" w:rsidRPr="00671770">
        <w:rPr>
          <w:sz w:val="20"/>
          <w:szCs w:val="20"/>
        </w:rPr>
        <w:t xml:space="preserve"> wheat, </w:t>
      </w:r>
      <w:ins w:id="45" w:author="Elizabeth Stroud" w:date="2023-01-09T17:16:00Z">
        <w:r w:rsidR="00192464">
          <w:rPr>
            <w:sz w:val="20"/>
            <w:szCs w:val="20"/>
          </w:rPr>
          <w:t xml:space="preserve">hulled </w:t>
        </w:r>
      </w:ins>
      <w:r w:rsidR="00671770" w:rsidRPr="00671770">
        <w:rPr>
          <w:sz w:val="20"/>
          <w:szCs w:val="20"/>
        </w:rPr>
        <w:t>barley and oat, at the three duration</w:t>
      </w:r>
      <w:r w:rsidR="007B0DB4">
        <w:rPr>
          <w:sz w:val="20"/>
          <w:szCs w:val="20"/>
        </w:rPr>
        <w:t>s</w:t>
      </w:r>
      <w:r w:rsidR="00671770" w:rsidRPr="00671770">
        <w:rPr>
          <w:sz w:val="20"/>
          <w:szCs w:val="20"/>
        </w:rPr>
        <w:t xml:space="preserve"> and five temperature combinations</w:t>
      </w:r>
      <w:r w:rsidR="00671770">
        <w:rPr>
          <w:sz w:val="20"/>
          <w:szCs w:val="20"/>
        </w:rPr>
        <w:t>. A brief summary of scoring criteria is shown below with full details in supplementary materials</w:t>
      </w:r>
    </w:p>
    <w:tbl>
      <w:tblPr>
        <w:tblStyle w:val="TableGrid"/>
        <w:tblW w:w="9010" w:type="dxa"/>
        <w:tblLook w:val="04A0" w:firstRow="1" w:lastRow="0" w:firstColumn="1" w:lastColumn="0" w:noHBand="0" w:noVBand="1"/>
      </w:tblPr>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Change w:id="46">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
        </w:tblGridChange>
      </w:tblGrid>
      <w:tr w:rsidR="00337E5C" w:rsidRPr="00337E5C" w14:paraId="62723AE9" w14:textId="77777777" w:rsidTr="00736211">
        <w:trPr>
          <w:trHeight w:val="140"/>
        </w:trPr>
        <w:tc>
          <w:tcPr>
            <w:tcW w:w="1110" w:type="dxa"/>
            <w:gridSpan w:val="3"/>
            <w:vMerge w:val="restart"/>
            <w:noWrap/>
            <w:hideMark/>
          </w:tcPr>
          <w:p w14:paraId="1D00974C" w14:textId="13E01D65" w:rsidR="00337E5C" w:rsidRPr="00337E5C" w:rsidRDefault="00337E5C" w:rsidP="00671770">
            <w:pPr>
              <w:rPr>
                <w:color w:val="000000"/>
                <w:sz w:val="20"/>
                <w:szCs w:val="20"/>
                <w:lang w:eastAsia="en-GB"/>
              </w:rPr>
            </w:pPr>
            <w:r w:rsidRPr="00337E5C">
              <w:rPr>
                <w:color w:val="000000"/>
                <w:sz w:val="20"/>
                <w:szCs w:val="20"/>
                <w:lang w:eastAsia="en-GB"/>
              </w:rPr>
              <w:t> </w:t>
            </w:r>
          </w:p>
          <w:p w14:paraId="3AB8FE4D" w14:textId="4D223A73" w:rsidR="00337E5C" w:rsidRPr="00337E5C" w:rsidRDefault="00337E5C" w:rsidP="00337E5C">
            <w:pPr>
              <w:ind w:left="113" w:right="113"/>
              <w:jc w:val="center"/>
              <w:rPr>
                <w:color w:val="000000"/>
                <w:sz w:val="20"/>
                <w:szCs w:val="20"/>
                <w:lang w:eastAsia="en-GB"/>
              </w:rPr>
            </w:pPr>
          </w:p>
          <w:p w14:paraId="36E19D1B" w14:textId="66009295" w:rsidR="00337E5C" w:rsidRPr="00337E5C" w:rsidRDefault="00337E5C" w:rsidP="00337E5C">
            <w:pPr>
              <w:ind w:left="113" w:right="113"/>
              <w:rPr>
                <w:color w:val="000000"/>
                <w:sz w:val="20"/>
                <w:szCs w:val="20"/>
                <w:lang w:eastAsia="en-GB"/>
              </w:rPr>
            </w:pPr>
            <w:r w:rsidRPr="00337E5C">
              <w:rPr>
                <w:color w:val="000000"/>
                <w:sz w:val="20"/>
                <w:szCs w:val="20"/>
                <w:lang w:eastAsia="en-GB"/>
              </w:rPr>
              <w:t> </w:t>
            </w:r>
          </w:p>
        </w:tc>
        <w:tc>
          <w:tcPr>
            <w:tcW w:w="2571" w:type="dxa"/>
            <w:gridSpan w:val="6"/>
            <w:noWrap/>
            <w:hideMark/>
          </w:tcPr>
          <w:p w14:paraId="0854F3F9" w14:textId="77777777" w:rsidR="00337E5C" w:rsidRPr="00337E5C" w:rsidRDefault="00337E5C" w:rsidP="00671770">
            <w:pPr>
              <w:jc w:val="center"/>
              <w:rPr>
                <w:color w:val="000000"/>
                <w:sz w:val="20"/>
                <w:szCs w:val="20"/>
                <w:lang w:eastAsia="en-GB"/>
              </w:rPr>
            </w:pPr>
            <w:r w:rsidRPr="00337E5C">
              <w:rPr>
                <w:color w:val="000000"/>
                <w:sz w:val="20"/>
                <w:szCs w:val="20"/>
                <w:lang w:eastAsia="en-GB"/>
              </w:rPr>
              <w:t>Colour</w:t>
            </w:r>
          </w:p>
        </w:tc>
        <w:tc>
          <w:tcPr>
            <w:tcW w:w="2739" w:type="dxa"/>
            <w:gridSpan w:val="6"/>
            <w:noWrap/>
            <w:hideMark/>
          </w:tcPr>
          <w:p w14:paraId="7615D972" w14:textId="77777777" w:rsidR="00337E5C" w:rsidRPr="00337E5C" w:rsidRDefault="00337E5C" w:rsidP="00671770">
            <w:pPr>
              <w:jc w:val="center"/>
              <w:rPr>
                <w:color w:val="000000"/>
                <w:sz w:val="20"/>
                <w:szCs w:val="20"/>
                <w:lang w:eastAsia="en-GB"/>
              </w:rPr>
            </w:pPr>
            <w:r w:rsidRPr="00337E5C">
              <w:rPr>
                <w:color w:val="000000"/>
                <w:sz w:val="20"/>
                <w:szCs w:val="20"/>
                <w:lang w:eastAsia="en-GB"/>
              </w:rPr>
              <w:t>Distortion</w:t>
            </w:r>
          </w:p>
        </w:tc>
        <w:tc>
          <w:tcPr>
            <w:tcW w:w="2590" w:type="dxa"/>
            <w:gridSpan w:val="5"/>
            <w:noWrap/>
            <w:hideMark/>
          </w:tcPr>
          <w:p w14:paraId="280BA97F" w14:textId="79BEB606" w:rsidR="00337E5C" w:rsidRPr="00337E5C" w:rsidRDefault="00337E5C" w:rsidP="00671770">
            <w:pPr>
              <w:jc w:val="center"/>
              <w:rPr>
                <w:color w:val="000000"/>
                <w:sz w:val="20"/>
                <w:szCs w:val="20"/>
                <w:lang w:eastAsia="en-GB"/>
              </w:rPr>
            </w:pPr>
            <w:r w:rsidRPr="00337E5C">
              <w:rPr>
                <w:color w:val="000000"/>
                <w:sz w:val="20"/>
                <w:szCs w:val="20"/>
                <w:lang w:eastAsia="en-GB"/>
              </w:rPr>
              <w:t>Internal Structure</w:t>
            </w:r>
          </w:p>
        </w:tc>
      </w:tr>
      <w:tr w:rsidR="00337E5C" w:rsidRPr="00337E5C" w14:paraId="6900E930" w14:textId="77777777" w:rsidTr="00736211">
        <w:trPr>
          <w:cantSplit/>
          <w:trHeight w:val="768"/>
        </w:trPr>
        <w:tc>
          <w:tcPr>
            <w:tcW w:w="1110" w:type="dxa"/>
            <w:gridSpan w:val="3"/>
            <w:vMerge/>
            <w:noWrap/>
            <w:textDirection w:val="btLr"/>
            <w:hideMark/>
          </w:tcPr>
          <w:p w14:paraId="7C3240C3" w14:textId="445571EE" w:rsidR="00337E5C" w:rsidRPr="00337E5C" w:rsidRDefault="00337E5C" w:rsidP="00337E5C">
            <w:pPr>
              <w:ind w:left="113" w:right="113"/>
              <w:rPr>
                <w:color w:val="000000"/>
                <w:sz w:val="20"/>
                <w:szCs w:val="20"/>
                <w:lang w:eastAsia="en-GB"/>
              </w:rPr>
            </w:pPr>
          </w:p>
        </w:tc>
        <w:tc>
          <w:tcPr>
            <w:tcW w:w="513" w:type="dxa"/>
            <w:tcBorders>
              <w:bottom w:val="double" w:sz="4" w:space="0" w:color="000000"/>
            </w:tcBorders>
            <w:noWrap/>
            <w:textDirection w:val="tbRl"/>
            <w:hideMark/>
          </w:tcPr>
          <w:p w14:paraId="2EEB7DD7" w14:textId="2EFD22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B476478" w14:textId="5B66C0F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CE60E63" w14:textId="4A6FAD4E"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465" w:type="dxa"/>
            <w:gridSpan w:val="2"/>
            <w:tcBorders>
              <w:bottom w:val="double" w:sz="4" w:space="0" w:color="000000"/>
            </w:tcBorders>
            <w:noWrap/>
            <w:textDirection w:val="tbRl"/>
            <w:hideMark/>
          </w:tcPr>
          <w:p w14:paraId="40C2A7AF" w14:textId="4D3CAD6C"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67" w:type="dxa"/>
            <w:tcBorders>
              <w:bottom w:val="double" w:sz="4" w:space="0" w:color="000000"/>
            </w:tcBorders>
            <w:noWrap/>
            <w:textDirection w:val="tbRl"/>
            <w:hideMark/>
          </w:tcPr>
          <w:p w14:paraId="06A7B580" w14:textId="0701C2E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97" w:type="dxa"/>
            <w:tcBorders>
              <w:bottom w:val="double" w:sz="4" w:space="0" w:color="000000"/>
            </w:tcBorders>
            <w:noWrap/>
            <w:textDirection w:val="tbRl"/>
            <w:hideMark/>
          </w:tcPr>
          <w:p w14:paraId="4778171D" w14:textId="13FA10A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51B7BB0" w14:textId="6C8B499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650C11" w14:textId="26B137F6"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418CCF0D" w14:textId="2E4BC65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606" w:type="dxa"/>
            <w:gridSpan w:val="2"/>
            <w:tcBorders>
              <w:bottom w:val="double" w:sz="4" w:space="0" w:color="000000"/>
            </w:tcBorders>
            <w:noWrap/>
            <w:textDirection w:val="tbRl"/>
            <w:hideMark/>
          </w:tcPr>
          <w:p w14:paraId="51F00E9F" w14:textId="18FF6147"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CAAA8F5" w14:textId="3742BF1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20B22B" w14:textId="60FB8B40"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0360080C" w14:textId="48457C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16216178" w14:textId="35C4198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42" w:type="dxa"/>
            <w:tcBorders>
              <w:bottom w:val="double" w:sz="4" w:space="0" w:color="000000"/>
            </w:tcBorders>
            <w:noWrap/>
            <w:textDirection w:val="tbRl"/>
            <w:hideMark/>
          </w:tcPr>
          <w:p w14:paraId="19A4F969" w14:textId="2EA4C93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r>
      <w:tr w:rsidR="002C7C14" w:rsidRPr="00337E5C" w14:paraId="7EA92B0E" w14:textId="77777777" w:rsidTr="00736211">
        <w:trPr>
          <w:cantSplit/>
          <w:trHeight w:val="263"/>
        </w:trPr>
        <w:tc>
          <w:tcPr>
            <w:tcW w:w="451" w:type="dxa"/>
            <w:vMerge w:val="restart"/>
            <w:textDirection w:val="btLr"/>
            <w:hideMark/>
          </w:tcPr>
          <w:p w14:paraId="62FED18B" w14:textId="660D4A5F" w:rsidR="002C7C14" w:rsidRPr="00736211" w:rsidRDefault="002C7C14" w:rsidP="00337E5C">
            <w:pPr>
              <w:ind w:left="113" w:right="113"/>
              <w:rPr>
                <w:color w:val="000000"/>
                <w:sz w:val="20"/>
                <w:szCs w:val="20"/>
                <w:lang w:eastAsia="en-GB"/>
              </w:rPr>
            </w:pPr>
            <w:r w:rsidRPr="00736211">
              <w:rPr>
                <w:color w:val="000000"/>
                <w:sz w:val="20"/>
                <w:szCs w:val="20"/>
                <w:lang w:eastAsia="en-GB"/>
              </w:rPr>
              <w:t>Rye</w:t>
            </w:r>
          </w:p>
        </w:tc>
        <w:tc>
          <w:tcPr>
            <w:tcW w:w="659" w:type="dxa"/>
            <w:gridSpan w:val="2"/>
            <w:tcBorders>
              <w:top w:val="double" w:sz="4" w:space="0" w:color="000000"/>
            </w:tcBorders>
            <w:noWrap/>
          </w:tcPr>
          <w:p w14:paraId="64B9AC0B" w14:textId="22FE5F8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FFD966" w:themeFill="accent4" w:themeFillTint="99"/>
            <w:noWrap/>
          </w:tcPr>
          <w:p w14:paraId="420A0713" w14:textId="542383B4" w:rsidR="002C7C14" w:rsidRPr="00337E5C" w:rsidRDefault="002C7C14" w:rsidP="002C7C14">
            <w:pPr>
              <w:jc w:val="center"/>
              <w:rPr>
                <w:color w:val="000000"/>
                <w:sz w:val="20"/>
                <w:szCs w:val="20"/>
                <w:lang w:eastAsia="en-GB"/>
              </w:rPr>
            </w:pPr>
            <w:r w:rsidRPr="00DD183D">
              <w:rPr>
                <w:color w:val="000000"/>
                <w:sz w:val="20"/>
                <w:szCs w:val="20"/>
                <w:lang w:eastAsia="en-GB"/>
              </w:rPr>
              <w:t>2</w:t>
            </w:r>
          </w:p>
        </w:tc>
        <w:tc>
          <w:tcPr>
            <w:tcW w:w="513" w:type="dxa"/>
            <w:tcBorders>
              <w:top w:val="double" w:sz="4" w:space="0" w:color="000000"/>
            </w:tcBorders>
            <w:shd w:val="clear" w:color="auto" w:fill="BF8F00" w:themeFill="accent4" w:themeFillShade="BF"/>
            <w:noWrap/>
          </w:tcPr>
          <w:p w14:paraId="15BE3F05" w14:textId="2C08FD76"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tcPr>
          <w:p w14:paraId="3E84517F" w14:textId="1BDA608B"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tcPr>
          <w:p w14:paraId="75375531" w14:textId="1C14700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tcPr>
          <w:p w14:paraId="66CC33C2" w14:textId="1DA2614B"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F2CC" w:themeFill="accent4" w:themeFillTint="33"/>
            <w:noWrap/>
          </w:tcPr>
          <w:p w14:paraId="37C3F72F" w14:textId="41ECE636"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F2CC" w:themeFill="accent4" w:themeFillTint="33"/>
            <w:noWrap/>
          </w:tcPr>
          <w:p w14:paraId="73EE9C50" w14:textId="5F033BC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tcPr>
          <w:p w14:paraId="23EFABE4" w14:textId="78811F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3CA20300" w14:textId="216BD1F0" w:rsidR="002C7C14" w:rsidRPr="00337E5C" w:rsidRDefault="002C7C14" w:rsidP="002C7C14">
            <w:pPr>
              <w:jc w:val="center"/>
              <w:rPr>
                <w:color w:val="000000"/>
                <w:sz w:val="20"/>
                <w:szCs w:val="20"/>
                <w:lang w:eastAsia="en-GB"/>
              </w:rPr>
            </w:pPr>
            <w:r>
              <w:rPr>
                <w:color w:val="000000"/>
                <w:sz w:val="20"/>
                <w:szCs w:val="20"/>
                <w:lang w:eastAsia="en-GB"/>
              </w:rPr>
              <w:t>2</w:t>
            </w:r>
          </w:p>
        </w:tc>
        <w:tc>
          <w:tcPr>
            <w:tcW w:w="606" w:type="dxa"/>
            <w:gridSpan w:val="2"/>
            <w:tcBorders>
              <w:top w:val="double" w:sz="4" w:space="0" w:color="000000"/>
            </w:tcBorders>
            <w:shd w:val="clear" w:color="auto" w:fill="BF8F00" w:themeFill="accent4" w:themeFillShade="BF"/>
            <w:noWrap/>
          </w:tcPr>
          <w:p w14:paraId="2E59E12E" w14:textId="6CFF609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noWrap/>
          </w:tcPr>
          <w:p w14:paraId="7D2DED88" w14:textId="7D8B813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tcPr>
          <w:p w14:paraId="65FE6D6B" w14:textId="6255A37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6CB89B2D" w14:textId="554F073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tcPr>
          <w:p w14:paraId="0126107A" w14:textId="0F9BE767" w:rsidR="002C7C14" w:rsidRPr="00DD183D" w:rsidRDefault="002C7C14" w:rsidP="002C7C14">
            <w:pPr>
              <w:jc w:val="center"/>
              <w:rPr>
                <w:color w:val="000000"/>
                <w:sz w:val="20"/>
                <w:szCs w:val="20"/>
                <w:lang w:eastAsia="en-GB"/>
              </w:rPr>
            </w:pPr>
            <w:r w:rsidRPr="00DD183D">
              <w:rPr>
                <w:color w:val="000000"/>
                <w:sz w:val="20"/>
                <w:szCs w:val="20"/>
                <w:lang w:eastAsia="en-GB"/>
              </w:rPr>
              <w:t>4</w:t>
            </w:r>
          </w:p>
        </w:tc>
        <w:tc>
          <w:tcPr>
            <w:tcW w:w="542" w:type="dxa"/>
            <w:tcBorders>
              <w:top w:val="double" w:sz="4" w:space="0" w:color="000000"/>
            </w:tcBorders>
            <w:shd w:val="clear" w:color="auto" w:fill="BF8F00" w:themeFill="accent4" w:themeFillShade="BF"/>
            <w:noWrap/>
          </w:tcPr>
          <w:p w14:paraId="2C52C701" w14:textId="34C88A2A"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48C860EA" w14:textId="77777777" w:rsidTr="00736211">
        <w:trPr>
          <w:cantSplit/>
          <w:trHeight w:val="261"/>
        </w:trPr>
        <w:tc>
          <w:tcPr>
            <w:tcW w:w="451" w:type="dxa"/>
            <w:vMerge/>
            <w:textDirection w:val="btLr"/>
          </w:tcPr>
          <w:p w14:paraId="69DDDBAE" w14:textId="77777777" w:rsidR="002C7C14" w:rsidRPr="00337E5C" w:rsidRDefault="002C7C14" w:rsidP="002C7C14">
            <w:pPr>
              <w:ind w:left="113" w:right="113"/>
              <w:rPr>
                <w:color w:val="000000"/>
                <w:sz w:val="20"/>
                <w:szCs w:val="20"/>
                <w:lang w:eastAsia="en-GB"/>
              </w:rPr>
            </w:pPr>
          </w:p>
        </w:tc>
        <w:tc>
          <w:tcPr>
            <w:tcW w:w="659" w:type="dxa"/>
            <w:gridSpan w:val="2"/>
            <w:noWrap/>
          </w:tcPr>
          <w:p w14:paraId="7F419513" w14:textId="15C3B6D6"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BF8F00" w:themeFill="accent4" w:themeFillShade="BF"/>
            <w:noWrap/>
          </w:tcPr>
          <w:p w14:paraId="1200E534" w14:textId="1049DE33" w:rsidR="002C7C14" w:rsidRDefault="002C7C14" w:rsidP="002C7C14">
            <w:pPr>
              <w:jc w:val="center"/>
              <w:rPr>
                <w:color w:val="000000"/>
                <w:sz w:val="20"/>
                <w:szCs w:val="20"/>
                <w:lang w:eastAsia="en-GB"/>
              </w:rPr>
            </w:pPr>
            <w:r>
              <w:rPr>
                <w:color w:val="000000"/>
                <w:sz w:val="20"/>
                <w:szCs w:val="20"/>
                <w:lang w:eastAsia="en-GB"/>
              </w:rPr>
              <w:t>3</w:t>
            </w:r>
          </w:p>
        </w:tc>
        <w:tc>
          <w:tcPr>
            <w:tcW w:w="513" w:type="dxa"/>
            <w:shd w:val="clear" w:color="auto" w:fill="806000" w:themeFill="accent4" w:themeFillShade="80"/>
            <w:noWrap/>
          </w:tcPr>
          <w:p w14:paraId="4765B390" w14:textId="7CDE15AD" w:rsidR="002C7C14"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tcPr>
          <w:p w14:paraId="23A67395" w14:textId="6EF2952A" w:rsidR="002C7C14"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tcPr>
          <w:p w14:paraId="43ACCD8E" w14:textId="6B516E42" w:rsidR="002C7C14"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tcPr>
          <w:p w14:paraId="5756A3CA" w14:textId="2DFFB983" w:rsidR="002C7C14"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F2CC" w:themeFill="accent4" w:themeFillTint="33"/>
            <w:noWrap/>
          </w:tcPr>
          <w:p w14:paraId="31D6691B" w14:textId="467CA0D8"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F2CC" w:themeFill="accent4" w:themeFillTint="33"/>
            <w:noWrap/>
          </w:tcPr>
          <w:p w14:paraId="098AF9CB" w14:textId="36335889"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tcPr>
          <w:p w14:paraId="339D9113" w14:textId="6AD83FFB"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tcPr>
          <w:p w14:paraId="3ED365D0" w14:textId="051B7394" w:rsidR="002C7C14"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BF8F00" w:themeFill="accent4" w:themeFillShade="BF"/>
            <w:noWrap/>
          </w:tcPr>
          <w:p w14:paraId="4EF5A338" w14:textId="092D9DC1"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F2CC" w:themeFill="accent4" w:themeFillTint="33"/>
            <w:noWrap/>
          </w:tcPr>
          <w:p w14:paraId="40838033" w14:textId="3609B64D"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tcPr>
          <w:p w14:paraId="0FD9EABD" w14:textId="2DA382DD" w:rsidR="002C7C14"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tcPr>
          <w:p w14:paraId="360F0FB4" w14:textId="74E0186C" w:rsidR="002C7C14" w:rsidRDefault="002C7C14" w:rsidP="002C7C14">
            <w:pPr>
              <w:jc w:val="center"/>
              <w:rPr>
                <w:color w:val="000000"/>
                <w:sz w:val="20"/>
                <w:szCs w:val="20"/>
                <w:lang w:eastAsia="en-GB"/>
              </w:rPr>
            </w:pPr>
            <w:r>
              <w:rPr>
                <w:color w:val="000000"/>
                <w:sz w:val="20"/>
                <w:szCs w:val="20"/>
                <w:lang w:eastAsia="en-GB"/>
              </w:rPr>
              <w:t>2</w:t>
            </w:r>
          </w:p>
        </w:tc>
        <w:tc>
          <w:tcPr>
            <w:tcW w:w="512" w:type="dxa"/>
            <w:tcBorders>
              <w:right w:val="single" w:sz="4" w:space="0" w:color="auto"/>
            </w:tcBorders>
            <w:shd w:val="clear" w:color="auto" w:fill="BF8F00" w:themeFill="accent4" w:themeFillShade="BF"/>
            <w:noWrap/>
          </w:tcPr>
          <w:p w14:paraId="7ADA4B52" w14:textId="5415D3A8" w:rsidR="002C7C14" w:rsidRPr="00DD183D" w:rsidRDefault="002C7C14" w:rsidP="002C7C14">
            <w:pPr>
              <w:jc w:val="center"/>
              <w:rPr>
                <w:color w:val="000000"/>
                <w:sz w:val="20"/>
                <w:szCs w:val="20"/>
                <w:lang w:eastAsia="en-GB"/>
              </w:rPr>
            </w:pPr>
            <w:r w:rsidRPr="00DD183D">
              <w:rPr>
                <w:color w:val="000000"/>
                <w:sz w:val="20"/>
                <w:szCs w:val="20"/>
                <w:lang w:eastAsia="en-GB"/>
              </w:rPr>
              <w:t>3</w:t>
            </w:r>
          </w:p>
        </w:tc>
        <w:tc>
          <w:tcPr>
            <w:tcW w:w="542"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tcPr>
          <w:p w14:paraId="23888E50" w14:textId="6465A793"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6FA909D5" w14:textId="77777777" w:rsidTr="00736211">
        <w:trPr>
          <w:cantSplit/>
          <w:trHeight w:val="305"/>
        </w:trPr>
        <w:tc>
          <w:tcPr>
            <w:tcW w:w="451" w:type="dxa"/>
            <w:vMerge/>
            <w:tcBorders>
              <w:bottom w:val="double" w:sz="4" w:space="0" w:color="000000"/>
            </w:tcBorders>
            <w:textDirection w:val="btLr"/>
            <w:hideMark/>
          </w:tcPr>
          <w:p w14:paraId="4DB9EB37"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auto"/>
            </w:tcBorders>
            <w:noWrap/>
            <w:hideMark/>
          </w:tcPr>
          <w:p w14:paraId="70817D8F" w14:textId="2E6E9601"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auto"/>
            </w:tcBorders>
            <w:shd w:val="clear" w:color="auto" w:fill="806000" w:themeFill="accent4" w:themeFillShade="80"/>
            <w:noWrap/>
            <w:hideMark/>
          </w:tcPr>
          <w:p w14:paraId="32BADC53" w14:textId="5C171C7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45A31BEB" w14:textId="7DAC93EA"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1D72CFF4" w14:textId="60B3742A"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auto"/>
            </w:tcBorders>
            <w:shd w:val="clear" w:color="auto" w:fill="806000" w:themeFill="accent4" w:themeFillShade="80"/>
            <w:noWrap/>
            <w:hideMark/>
          </w:tcPr>
          <w:p w14:paraId="58A0855A" w14:textId="5F7C4859"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auto"/>
            </w:tcBorders>
            <w:shd w:val="clear" w:color="auto" w:fill="806000" w:themeFill="accent4" w:themeFillShade="80"/>
            <w:noWrap/>
            <w:hideMark/>
          </w:tcPr>
          <w:p w14:paraId="2128B300" w14:textId="3DF0570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auto"/>
            </w:tcBorders>
            <w:shd w:val="clear" w:color="auto" w:fill="BF8F00" w:themeFill="accent4" w:themeFillShade="BF"/>
            <w:noWrap/>
            <w:hideMark/>
          </w:tcPr>
          <w:p w14:paraId="76BC85B5" w14:textId="4848439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3962784D" w14:textId="17560F10"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11ADEC14" w14:textId="5B8CA16B"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58468764" w14:textId="3D19601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auto"/>
            </w:tcBorders>
            <w:shd w:val="clear" w:color="auto" w:fill="806000" w:themeFill="accent4" w:themeFillShade="80"/>
            <w:noWrap/>
            <w:hideMark/>
          </w:tcPr>
          <w:p w14:paraId="24C4F626" w14:textId="1187FA25"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auto"/>
            </w:tcBorders>
            <w:shd w:val="clear" w:color="auto" w:fill="FFD966" w:themeFill="accent4" w:themeFillTint="99"/>
            <w:noWrap/>
            <w:hideMark/>
          </w:tcPr>
          <w:p w14:paraId="01BEE806" w14:textId="2894223A"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FFD966" w:themeFill="accent4" w:themeFillTint="99"/>
            <w:noWrap/>
            <w:hideMark/>
          </w:tcPr>
          <w:p w14:paraId="13D7F238" w14:textId="55F1DB2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BF8F00" w:themeFill="accent4" w:themeFillShade="BF"/>
            <w:noWrap/>
            <w:hideMark/>
          </w:tcPr>
          <w:p w14:paraId="5E73FF1F" w14:textId="3A71E1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230F429F" w14:textId="3DD68708"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single" w:sz="4" w:space="0" w:color="auto"/>
              <w:bottom w:val="double" w:sz="4" w:space="0" w:color="auto"/>
            </w:tcBorders>
            <w:shd w:val="clear" w:color="auto" w:fill="806000" w:themeFill="accent4" w:themeFillShade="80"/>
            <w:noWrap/>
            <w:hideMark/>
          </w:tcPr>
          <w:p w14:paraId="1B7B98FE" w14:textId="6A0701CA"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6524A98" w14:textId="77777777" w:rsidTr="00736211">
        <w:trPr>
          <w:cantSplit/>
          <w:trHeight w:val="163"/>
        </w:trPr>
        <w:tc>
          <w:tcPr>
            <w:tcW w:w="451" w:type="dxa"/>
            <w:vMerge w:val="restart"/>
            <w:tcBorders>
              <w:top w:val="double" w:sz="4" w:space="0" w:color="000000"/>
            </w:tcBorders>
            <w:textDirection w:val="btLr"/>
            <w:hideMark/>
          </w:tcPr>
          <w:p w14:paraId="2AC67DE8" w14:textId="7CBFDA80" w:rsidR="002C7C14" w:rsidRPr="00337E5C" w:rsidRDefault="002C7C14" w:rsidP="002C7C14">
            <w:pPr>
              <w:ind w:left="113" w:right="113"/>
              <w:rPr>
                <w:color w:val="000000"/>
                <w:sz w:val="20"/>
                <w:szCs w:val="20"/>
                <w:lang w:eastAsia="en-GB"/>
              </w:rPr>
            </w:pPr>
            <w:r w:rsidRPr="00337E5C">
              <w:rPr>
                <w:color w:val="000000"/>
                <w:sz w:val="20"/>
                <w:szCs w:val="20"/>
                <w:lang w:eastAsia="en-GB"/>
              </w:rPr>
              <w:t>Wheat</w:t>
            </w:r>
          </w:p>
        </w:tc>
        <w:tc>
          <w:tcPr>
            <w:tcW w:w="659" w:type="dxa"/>
            <w:gridSpan w:val="2"/>
            <w:tcBorders>
              <w:top w:val="double" w:sz="4" w:space="0" w:color="000000"/>
            </w:tcBorders>
            <w:noWrap/>
            <w:hideMark/>
          </w:tcPr>
          <w:p w14:paraId="1BD90327" w14:textId="71718E3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single" w:sz="4" w:space="0" w:color="auto"/>
            </w:tcBorders>
            <w:shd w:val="clear" w:color="auto" w:fill="BF8F00" w:themeFill="accent4" w:themeFillShade="BF"/>
            <w:noWrap/>
            <w:hideMark/>
          </w:tcPr>
          <w:p w14:paraId="6F5AA8C9" w14:textId="29DC91F4"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single" w:sz="4" w:space="0" w:color="auto"/>
            </w:tcBorders>
            <w:shd w:val="clear" w:color="auto" w:fill="806000" w:themeFill="accent4" w:themeFillShade="80"/>
            <w:noWrap/>
            <w:hideMark/>
          </w:tcPr>
          <w:p w14:paraId="040A1B03" w14:textId="0DD802E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single" w:sz="4" w:space="0" w:color="auto"/>
            </w:tcBorders>
            <w:shd w:val="clear" w:color="auto" w:fill="806000" w:themeFill="accent4" w:themeFillShade="80"/>
            <w:noWrap/>
            <w:hideMark/>
          </w:tcPr>
          <w:p w14:paraId="12BAFC76" w14:textId="32F31EEC"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single" w:sz="4" w:space="0" w:color="auto"/>
            </w:tcBorders>
            <w:shd w:val="clear" w:color="auto" w:fill="806000" w:themeFill="accent4" w:themeFillShade="80"/>
            <w:noWrap/>
            <w:hideMark/>
          </w:tcPr>
          <w:p w14:paraId="2A740174" w14:textId="33F60B84"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single" w:sz="4" w:space="0" w:color="auto"/>
            </w:tcBorders>
            <w:shd w:val="clear" w:color="auto" w:fill="806000" w:themeFill="accent4" w:themeFillShade="80"/>
            <w:noWrap/>
            <w:hideMark/>
          </w:tcPr>
          <w:p w14:paraId="3F6876AA" w14:textId="0124A13F"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single" w:sz="4" w:space="0" w:color="auto"/>
            </w:tcBorders>
            <w:shd w:val="clear" w:color="auto" w:fill="FFF2CC" w:themeFill="accent4" w:themeFillTint="33"/>
            <w:noWrap/>
            <w:hideMark/>
          </w:tcPr>
          <w:p w14:paraId="18318707" w14:textId="754A9CA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FFD966" w:themeFill="accent4" w:themeFillTint="99"/>
            <w:noWrap/>
            <w:hideMark/>
          </w:tcPr>
          <w:p w14:paraId="3F15D3A3" w14:textId="4A68269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single" w:sz="4" w:space="0" w:color="auto"/>
            </w:tcBorders>
            <w:shd w:val="clear" w:color="auto" w:fill="BF8F00" w:themeFill="accent4" w:themeFillShade="BF"/>
            <w:noWrap/>
            <w:hideMark/>
          </w:tcPr>
          <w:p w14:paraId="4364E19E" w14:textId="189DE466"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030363B" w14:textId="7C4FD99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single" w:sz="4" w:space="0" w:color="auto"/>
            </w:tcBorders>
            <w:shd w:val="clear" w:color="auto" w:fill="806000" w:themeFill="accent4" w:themeFillShade="80"/>
            <w:noWrap/>
            <w:hideMark/>
          </w:tcPr>
          <w:p w14:paraId="249D2205" w14:textId="1E5B936F"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single" w:sz="4" w:space="0" w:color="auto"/>
            </w:tcBorders>
            <w:shd w:val="clear" w:color="auto" w:fill="FFF2CC" w:themeFill="accent4" w:themeFillTint="33"/>
            <w:noWrap/>
            <w:hideMark/>
          </w:tcPr>
          <w:p w14:paraId="0DF6A2E1" w14:textId="3A33BC8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BF8F00" w:themeFill="accent4" w:themeFillShade="BF"/>
            <w:noWrap/>
            <w:hideMark/>
          </w:tcPr>
          <w:p w14:paraId="49D33D7F" w14:textId="6DD356A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47EB0DF9" w14:textId="5FB07B4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F83E552" w14:textId="1075D2DF"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single" w:sz="4" w:space="0" w:color="auto"/>
            </w:tcBorders>
            <w:shd w:val="clear" w:color="auto" w:fill="806000" w:themeFill="accent4" w:themeFillShade="80"/>
            <w:noWrap/>
            <w:hideMark/>
          </w:tcPr>
          <w:p w14:paraId="220148CB" w14:textId="13276F7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B9CE1A4" w14:textId="77777777" w:rsidTr="00736211">
        <w:trPr>
          <w:cantSplit/>
          <w:trHeight w:val="201"/>
        </w:trPr>
        <w:tc>
          <w:tcPr>
            <w:tcW w:w="451" w:type="dxa"/>
            <w:vMerge/>
            <w:textDirection w:val="btLr"/>
            <w:hideMark/>
          </w:tcPr>
          <w:p w14:paraId="3E04818F"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4DEB2AB5" w14:textId="37A067F8"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51D240D6" w14:textId="6AEBA90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A0E3ED7" w14:textId="6DC157D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5F8D8390" w14:textId="2D54110D"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52FD13C3" w14:textId="0D1EE4E3"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1EC019F" w14:textId="753F7EAD"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376AE4E7" w14:textId="1FEBA51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1ADC417F" w14:textId="2E2A23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0EC954DF" w14:textId="21A1AB4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CC9972C" w14:textId="5235070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806000" w:themeFill="accent4" w:themeFillShade="80"/>
            <w:noWrap/>
            <w:hideMark/>
          </w:tcPr>
          <w:p w14:paraId="3CB95A9C" w14:textId="575B8CE1"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D966" w:themeFill="accent4" w:themeFillTint="99"/>
            <w:noWrap/>
            <w:hideMark/>
          </w:tcPr>
          <w:p w14:paraId="0412C16E" w14:textId="6E387ECF"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5E933907" w14:textId="0865BAB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0FFB7DB" w14:textId="41B7FCEE"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D3D1F20" w14:textId="4A6F0E2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806000" w:themeFill="accent4" w:themeFillShade="80"/>
            <w:noWrap/>
            <w:hideMark/>
          </w:tcPr>
          <w:p w14:paraId="2CE01546" w14:textId="217DCF66"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DD95A00" w14:textId="77777777" w:rsidTr="00736211">
        <w:trPr>
          <w:trHeight w:val="331"/>
        </w:trPr>
        <w:tc>
          <w:tcPr>
            <w:tcW w:w="451" w:type="dxa"/>
            <w:vMerge/>
            <w:tcBorders>
              <w:bottom w:val="double" w:sz="4" w:space="0" w:color="000000"/>
            </w:tcBorders>
            <w:textDirection w:val="btLr"/>
            <w:hideMark/>
          </w:tcPr>
          <w:p w14:paraId="3C8927CC"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74C88111" w14:textId="21B3C7BB"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4B0C5FB6" w14:textId="728A3380"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34C0B0BE" w14:textId="3AE69F3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5F494AE1" w14:textId="3C7732F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19CA7C1F" w14:textId="43E9E3E0"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080877B3" w14:textId="7ED7D52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FFD966" w:themeFill="accent4" w:themeFillTint="99"/>
            <w:noWrap/>
            <w:hideMark/>
          </w:tcPr>
          <w:p w14:paraId="2C64D49C" w14:textId="391A002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FFD966" w:themeFill="accent4" w:themeFillTint="99"/>
            <w:noWrap/>
            <w:hideMark/>
          </w:tcPr>
          <w:p w14:paraId="333D1E98" w14:textId="3584CC1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4ACB705B" w14:textId="42961B65"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79A2234E" w14:textId="13A5BC66"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bottom w:val="double" w:sz="4" w:space="0" w:color="000000"/>
            </w:tcBorders>
            <w:shd w:val="clear" w:color="auto" w:fill="806000" w:themeFill="accent4" w:themeFillShade="80"/>
            <w:noWrap/>
            <w:hideMark/>
          </w:tcPr>
          <w:p w14:paraId="5C3155C7" w14:textId="58394C3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D966" w:themeFill="accent4" w:themeFillTint="99"/>
            <w:noWrap/>
            <w:hideMark/>
          </w:tcPr>
          <w:p w14:paraId="0CDB71E2" w14:textId="292D34B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59ACA52B" w14:textId="464D2C4C"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F495A0E" w14:textId="19A9403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C10B974" w14:textId="0D1076D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bottom w:val="double" w:sz="4" w:space="0" w:color="000000"/>
            </w:tcBorders>
            <w:shd w:val="clear" w:color="auto" w:fill="806000" w:themeFill="accent4" w:themeFillShade="80"/>
            <w:noWrap/>
            <w:hideMark/>
          </w:tcPr>
          <w:p w14:paraId="38A78656" w14:textId="4BAAC953"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3E2B811" w14:textId="77777777" w:rsidTr="00736211">
        <w:trPr>
          <w:trHeight w:val="140"/>
        </w:trPr>
        <w:tc>
          <w:tcPr>
            <w:tcW w:w="451" w:type="dxa"/>
            <w:vMerge w:val="restart"/>
            <w:tcBorders>
              <w:top w:val="double" w:sz="4" w:space="0" w:color="000000"/>
            </w:tcBorders>
            <w:textDirection w:val="btLr"/>
            <w:hideMark/>
          </w:tcPr>
          <w:p w14:paraId="208EB287" w14:textId="5EC96908" w:rsidR="002C7C14" w:rsidRPr="00337E5C" w:rsidRDefault="002C7C14" w:rsidP="002C7C14">
            <w:pPr>
              <w:ind w:left="113" w:right="113"/>
              <w:rPr>
                <w:color w:val="000000"/>
                <w:sz w:val="20"/>
                <w:szCs w:val="20"/>
                <w:lang w:eastAsia="en-GB"/>
              </w:rPr>
            </w:pPr>
            <w:r w:rsidRPr="00337E5C">
              <w:rPr>
                <w:color w:val="000000"/>
                <w:sz w:val="20"/>
                <w:szCs w:val="20"/>
                <w:lang w:eastAsia="en-GB"/>
              </w:rPr>
              <w:t>Barley</w:t>
            </w:r>
          </w:p>
        </w:tc>
        <w:tc>
          <w:tcPr>
            <w:tcW w:w="659" w:type="dxa"/>
            <w:gridSpan w:val="2"/>
            <w:tcBorders>
              <w:top w:val="double" w:sz="4" w:space="0" w:color="000000"/>
            </w:tcBorders>
            <w:noWrap/>
            <w:hideMark/>
          </w:tcPr>
          <w:p w14:paraId="1D63A09D" w14:textId="6E064EE5"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12156A06" w14:textId="71FA6518"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5A912A7D" w14:textId="2E0531CC"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0E17F41A" w14:textId="18541E2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47FC3222" w14:textId="6E14823F"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311C0E08" w14:textId="23D595D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3949AF03" w14:textId="53E107D4"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5ACBDA3C" w14:textId="7AF643D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shd w:val="clear" w:color="auto" w:fill="806000" w:themeFill="accent4" w:themeFillShade="80"/>
            <w:noWrap/>
            <w:hideMark/>
          </w:tcPr>
          <w:p w14:paraId="598008F6" w14:textId="5495FB5A"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1FE4A50E" w14:textId="18D8A0F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top w:val="double" w:sz="4" w:space="0" w:color="000000"/>
            </w:tcBorders>
            <w:shd w:val="clear" w:color="auto" w:fill="806000" w:themeFill="accent4" w:themeFillShade="80"/>
            <w:noWrap/>
            <w:hideMark/>
          </w:tcPr>
          <w:p w14:paraId="219CBBD7" w14:textId="49A3BB1C"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FFF2CC" w:themeFill="accent4" w:themeFillTint="33"/>
            <w:noWrap/>
            <w:hideMark/>
          </w:tcPr>
          <w:p w14:paraId="47F52F73" w14:textId="294DEE6D"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hideMark/>
          </w:tcPr>
          <w:p w14:paraId="242A3AC0" w14:textId="2DC0897D"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hideMark/>
          </w:tcPr>
          <w:p w14:paraId="031CA7C7" w14:textId="4E675B9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7D5D3077" w14:textId="6E31D89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double" w:sz="4" w:space="0" w:color="000000"/>
            </w:tcBorders>
            <w:shd w:val="clear" w:color="auto" w:fill="806000" w:themeFill="accent4" w:themeFillShade="80"/>
            <w:noWrap/>
            <w:hideMark/>
          </w:tcPr>
          <w:p w14:paraId="7B1947C1" w14:textId="094F1B29"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DC25B4F" w14:textId="77777777" w:rsidTr="00736211">
        <w:trPr>
          <w:trHeight w:val="140"/>
        </w:trPr>
        <w:tc>
          <w:tcPr>
            <w:tcW w:w="451" w:type="dxa"/>
            <w:vMerge/>
            <w:textDirection w:val="btLr"/>
            <w:hideMark/>
          </w:tcPr>
          <w:p w14:paraId="7BBC2EE0"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7D5F4B3F" w14:textId="7C91D905"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4BD6A41A" w14:textId="3AD1A293"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46248CC" w14:textId="1756C177"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8F7B4C" w14:textId="7648A07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2079ED80" w14:textId="5B40A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009907A5" w14:textId="5AFF54A4"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2E3E14B0" w14:textId="105EF1F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EAC7041" w14:textId="257486A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585B344F" w14:textId="025DFE20"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3DF28FDB" w14:textId="6AEABC1B"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1D859BED" w14:textId="4A3F57A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EB59292" w14:textId="7B11F47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36C4ACE7" w14:textId="7ADD24F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3229E6CC" w14:textId="10DF20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0C87E186" w14:textId="5B00A7D4"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53E39B1C" w14:textId="433352C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44AB7C43" w14:textId="77777777" w:rsidTr="00B5613C">
        <w:tblPrEx>
          <w:tblW w:w="9010" w:type="dxa"/>
          <w:tblPrExChange w:id="47" w:author="Elizabeth Stroud" w:date="2023-01-09T11:59:00Z">
            <w:tblPrEx>
              <w:tblW w:w="9010" w:type="dxa"/>
            </w:tblPrEx>
          </w:tblPrExChange>
        </w:tblPrEx>
        <w:trPr>
          <w:trHeight w:val="343"/>
          <w:trPrChange w:id="48" w:author="Elizabeth Stroud" w:date="2023-01-09T11:59:00Z">
            <w:trPr>
              <w:trHeight w:val="343"/>
            </w:trPr>
          </w:trPrChange>
        </w:trPr>
        <w:tc>
          <w:tcPr>
            <w:tcW w:w="451" w:type="dxa"/>
            <w:vMerge/>
            <w:tcBorders>
              <w:bottom w:val="double" w:sz="4" w:space="0" w:color="000000"/>
            </w:tcBorders>
            <w:textDirection w:val="btLr"/>
            <w:hideMark/>
            <w:tcPrChange w:id="49" w:author="Elizabeth Stroud" w:date="2023-01-09T11:59:00Z">
              <w:tcPr>
                <w:tcW w:w="451" w:type="dxa"/>
                <w:vMerge/>
                <w:tcBorders>
                  <w:bottom w:val="double" w:sz="4" w:space="0" w:color="000000"/>
                </w:tcBorders>
                <w:textDirection w:val="btLr"/>
                <w:hideMark/>
              </w:tcPr>
            </w:tcPrChange>
          </w:tcPr>
          <w:p w14:paraId="0435D340"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Change w:id="50" w:author="Elizabeth Stroud" w:date="2023-01-09T11:59:00Z">
              <w:tcPr>
                <w:tcW w:w="659" w:type="dxa"/>
                <w:gridSpan w:val="2"/>
                <w:tcBorders>
                  <w:bottom w:val="double" w:sz="4" w:space="0" w:color="000000"/>
                </w:tcBorders>
                <w:noWrap/>
                <w:hideMark/>
              </w:tcPr>
            </w:tcPrChange>
          </w:tcPr>
          <w:p w14:paraId="1FF5E0CB" w14:textId="4F3E5214"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Change w:id="51" w:author="Elizabeth Stroud" w:date="2023-01-09T11:59:00Z">
              <w:tcPr>
                <w:tcW w:w="513" w:type="dxa"/>
                <w:tcBorders>
                  <w:bottom w:val="double" w:sz="4" w:space="0" w:color="000000"/>
                </w:tcBorders>
                <w:shd w:val="clear" w:color="auto" w:fill="806000" w:themeFill="accent4" w:themeFillShade="80"/>
                <w:noWrap/>
                <w:hideMark/>
              </w:tcPr>
            </w:tcPrChange>
          </w:tcPr>
          <w:p w14:paraId="36BD9B78" w14:textId="22FB38D8"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Change w:id="52" w:author="Elizabeth Stroud" w:date="2023-01-09T11:59:00Z">
              <w:tcPr>
                <w:tcW w:w="513" w:type="dxa"/>
                <w:tcBorders>
                  <w:bottom w:val="double" w:sz="4" w:space="0" w:color="000000"/>
                </w:tcBorders>
                <w:shd w:val="clear" w:color="auto" w:fill="806000" w:themeFill="accent4" w:themeFillShade="80"/>
                <w:noWrap/>
                <w:hideMark/>
              </w:tcPr>
            </w:tcPrChange>
          </w:tcPr>
          <w:p w14:paraId="23022EA0" w14:textId="1AC071D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Change w:id="53" w:author="Elizabeth Stroud" w:date="2023-01-09T11:59:00Z">
              <w:tcPr>
                <w:tcW w:w="513" w:type="dxa"/>
                <w:tcBorders>
                  <w:bottom w:val="double" w:sz="4" w:space="0" w:color="000000"/>
                </w:tcBorders>
                <w:shd w:val="clear" w:color="auto" w:fill="806000" w:themeFill="accent4" w:themeFillShade="80"/>
                <w:noWrap/>
                <w:hideMark/>
              </w:tcPr>
            </w:tcPrChange>
          </w:tcPr>
          <w:p w14:paraId="25C37669" w14:textId="63DB0D01"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Change w:id="54" w:author="Elizabeth Stroud" w:date="2023-01-09T11:59:00Z">
              <w:tcPr>
                <w:tcW w:w="465" w:type="dxa"/>
                <w:gridSpan w:val="2"/>
                <w:tcBorders>
                  <w:bottom w:val="double" w:sz="4" w:space="0" w:color="000000"/>
                </w:tcBorders>
                <w:shd w:val="clear" w:color="auto" w:fill="806000" w:themeFill="accent4" w:themeFillShade="80"/>
                <w:noWrap/>
                <w:hideMark/>
              </w:tcPr>
            </w:tcPrChange>
          </w:tcPr>
          <w:p w14:paraId="56A25C28" w14:textId="658ED46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Change w:id="55" w:author="Elizabeth Stroud" w:date="2023-01-09T11:59:00Z">
              <w:tcPr>
                <w:tcW w:w="567" w:type="dxa"/>
                <w:tcBorders>
                  <w:bottom w:val="double" w:sz="4" w:space="0" w:color="000000"/>
                </w:tcBorders>
                <w:shd w:val="clear" w:color="auto" w:fill="806000" w:themeFill="accent4" w:themeFillShade="80"/>
                <w:noWrap/>
                <w:hideMark/>
              </w:tcPr>
            </w:tcPrChange>
          </w:tcPr>
          <w:p w14:paraId="2DB64559" w14:textId="3377429E"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BF8F00" w:themeFill="accent4" w:themeFillShade="BF"/>
            <w:noWrap/>
            <w:hideMark/>
            <w:tcPrChange w:id="56" w:author="Elizabeth Stroud" w:date="2023-01-09T11:59:00Z">
              <w:tcPr>
                <w:tcW w:w="597" w:type="dxa"/>
                <w:tcBorders>
                  <w:bottom w:val="double" w:sz="4" w:space="0" w:color="000000"/>
                </w:tcBorders>
                <w:shd w:val="clear" w:color="auto" w:fill="BF8F00" w:themeFill="accent4" w:themeFillShade="BF"/>
                <w:noWrap/>
                <w:hideMark/>
              </w:tcPr>
            </w:tcPrChange>
          </w:tcPr>
          <w:p w14:paraId="41DEBF0B" w14:textId="0143810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Change w:id="57" w:author="Elizabeth Stroud" w:date="2023-01-09T11:59:00Z">
              <w:tcPr>
                <w:tcW w:w="512" w:type="dxa"/>
                <w:tcBorders>
                  <w:bottom w:val="double" w:sz="4" w:space="0" w:color="000000"/>
                </w:tcBorders>
                <w:shd w:val="clear" w:color="auto" w:fill="BF8F00" w:themeFill="accent4" w:themeFillShade="BF"/>
                <w:noWrap/>
                <w:hideMark/>
              </w:tcPr>
            </w:tcPrChange>
          </w:tcPr>
          <w:p w14:paraId="1953DC18" w14:textId="15B9333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58" w:author="Elizabeth Stroud" w:date="2023-01-09T11:59:00Z">
              <w:tcPr>
                <w:tcW w:w="512" w:type="dxa"/>
                <w:tcBorders>
                  <w:bottom w:val="double" w:sz="4" w:space="0" w:color="000000"/>
                </w:tcBorders>
                <w:shd w:val="clear" w:color="auto" w:fill="806000" w:themeFill="accent4" w:themeFillShade="80"/>
                <w:noWrap/>
                <w:hideMark/>
              </w:tcPr>
            </w:tcPrChange>
          </w:tcPr>
          <w:p w14:paraId="412F490E" w14:textId="7CEED11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59" w:author="Elizabeth Stroud" w:date="2023-01-09T11:59:00Z">
              <w:tcPr>
                <w:tcW w:w="512" w:type="dxa"/>
                <w:tcBorders>
                  <w:bottom w:val="double" w:sz="4" w:space="0" w:color="000000"/>
                </w:tcBorders>
                <w:shd w:val="clear" w:color="auto" w:fill="806000" w:themeFill="accent4" w:themeFillShade="80"/>
                <w:noWrap/>
                <w:hideMark/>
              </w:tcPr>
            </w:tcPrChange>
          </w:tcPr>
          <w:p w14:paraId="4E126ABD" w14:textId="70D884AF"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000000"/>
            </w:tcBorders>
            <w:shd w:val="clear" w:color="auto" w:fill="806000" w:themeFill="accent4" w:themeFillShade="80"/>
            <w:noWrap/>
            <w:hideMark/>
            <w:tcPrChange w:id="60" w:author="Elizabeth Stroud" w:date="2023-01-09T11:59:00Z">
              <w:tcPr>
                <w:tcW w:w="606" w:type="dxa"/>
                <w:gridSpan w:val="2"/>
                <w:tcBorders>
                  <w:bottom w:val="double" w:sz="4" w:space="0" w:color="000000"/>
                </w:tcBorders>
                <w:shd w:val="clear" w:color="auto" w:fill="806000" w:themeFill="accent4" w:themeFillShade="80"/>
                <w:noWrap/>
                <w:hideMark/>
              </w:tcPr>
            </w:tcPrChange>
          </w:tcPr>
          <w:p w14:paraId="3395A788" w14:textId="3D6712A7"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F2CC" w:themeFill="accent4" w:themeFillTint="33"/>
            <w:noWrap/>
            <w:hideMark/>
            <w:tcPrChange w:id="61" w:author="Elizabeth Stroud" w:date="2023-01-09T11:59:00Z">
              <w:tcPr>
                <w:tcW w:w="512" w:type="dxa"/>
                <w:tcBorders>
                  <w:bottom w:val="double" w:sz="4" w:space="0" w:color="000000"/>
                </w:tcBorders>
                <w:shd w:val="clear" w:color="auto" w:fill="FFF2CC" w:themeFill="accent4" w:themeFillTint="33"/>
                <w:noWrap/>
                <w:hideMark/>
              </w:tcPr>
            </w:tcPrChange>
          </w:tcPr>
          <w:p w14:paraId="7A1A978A" w14:textId="36436BDB"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bottom w:val="double" w:sz="4" w:space="0" w:color="000000"/>
            </w:tcBorders>
            <w:shd w:val="clear" w:color="auto" w:fill="BF8F00" w:themeFill="accent4" w:themeFillShade="BF"/>
            <w:noWrap/>
            <w:hideMark/>
            <w:tcPrChange w:id="62" w:author="Elizabeth Stroud" w:date="2023-01-09T11:59:00Z">
              <w:tcPr>
                <w:tcW w:w="512" w:type="dxa"/>
                <w:tcBorders>
                  <w:bottom w:val="double" w:sz="4" w:space="0" w:color="000000"/>
                </w:tcBorders>
                <w:shd w:val="clear" w:color="auto" w:fill="BF8F00" w:themeFill="accent4" w:themeFillShade="BF"/>
                <w:noWrap/>
                <w:hideMark/>
              </w:tcPr>
            </w:tcPrChange>
          </w:tcPr>
          <w:p w14:paraId="6934813E" w14:textId="538D8C9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Change w:id="63" w:author="Elizabeth Stroud" w:date="2023-01-09T11:59:00Z">
              <w:tcPr>
                <w:tcW w:w="512" w:type="dxa"/>
                <w:tcBorders>
                  <w:bottom w:val="double" w:sz="4" w:space="0" w:color="000000"/>
                </w:tcBorders>
                <w:shd w:val="clear" w:color="auto" w:fill="806000" w:themeFill="accent4" w:themeFillShade="80"/>
                <w:noWrap/>
                <w:hideMark/>
              </w:tcPr>
            </w:tcPrChange>
          </w:tcPr>
          <w:p w14:paraId="1E4F07F5" w14:textId="785698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64" w:author="Elizabeth Stroud" w:date="2023-01-09T11:59:00Z">
              <w:tcPr>
                <w:tcW w:w="512" w:type="dxa"/>
                <w:tcBorders>
                  <w:bottom w:val="double" w:sz="4" w:space="0" w:color="000000"/>
                </w:tcBorders>
                <w:shd w:val="clear" w:color="auto" w:fill="806000" w:themeFill="accent4" w:themeFillShade="80"/>
                <w:noWrap/>
                <w:hideMark/>
              </w:tcPr>
            </w:tcPrChange>
          </w:tcPr>
          <w:p w14:paraId="58F11313" w14:textId="2D3783CA"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bottom w:val="double" w:sz="4" w:space="0" w:color="000000"/>
            </w:tcBorders>
            <w:shd w:val="clear" w:color="auto" w:fill="806000" w:themeFill="accent4" w:themeFillShade="80"/>
            <w:noWrap/>
            <w:hideMark/>
            <w:tcPrChange w:id="65" w:author="Elizabeth Stroud" w:date="2023-01-09T11:59:00Z">
              <w:tcPr>
                <w:tcW w:w="542" w:type="dxa"/>
                <w:tcBorders>
                  <w:bottom w:val="double" w:sz="4" w:space="0" w:color="000000"/>
                </w:tcBorders>
                <w:shd w:val="clear" w:color="auto" w:fill="806000" w:themeFill="accent4" w:themeFillShade="80"/>
                <w:noWrap/>
                <w:hideMark/>
              </w:tcPr>
            </w:tcPrChange>
          </w:tcPr>
          <w:p w14:paraId="3375AE46" w14:textId="45C7B59F"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04292C8" w14:textId="77777777" w:rsidTr="00736211">
        <w:trPr>
          <w:trHeight w:val="140"/>
        </w:trPr>
        <w:tc>
          <w:tcPr>
            <w:tcW w:w="451" w:type="dxa"/>
            <w:vMerge w:val="restart"/>
            <w:tcBorders>
              <w:top w:val="double" w:sz="4" w:space="0" w:color="000000"/>
            </w:tcBorders>
            <w:textDirection w:val="btLr"/>
            <w:hideMark/>
          </w:tcPr>
          <w:p w14:paraId="62E25501" w14:textId="086A4D09" w:rsidR="002C7C14" w:rsidRPr="00337E5C" w:rsidRDefault="002C7C14" w:rsidP="002C7C14">
            <w:pPr>
              <w:ind w:left="113" w:right="113"/>
              <w:rPr>
                <w:color w:val="000000"/>
                <w:sz w:val="20"/>
                <w:szCs w:val="20"/>
                <w:lang w:eastAsia="en-GB"/>
              </w:rPr>
            </w:pPr>
            <w:r w:rsidRPr="00337E5C">
              <w:rPr>
                <w:color w:val="000000"/>
                <w:sz w:val="20"/>
                <w:szCs w:val="20"/>
                <w:lang w:eastAsia="en-GB"/>
              </w:rPr>
              <w:t>Oat</w:t>
            </w:r>
          </w:p>
        </w:tc>
        <w:tc>
          <w:tcPr>
            <w:tcW w:w="659" w:type="dxa"/>
            <w:gridSpan w:val="2"/>
            <w:tcBorders>
              <w:top w:val="double" w:sz="4" w:space="0" w:color="000000"/>
            </w:tcBorders>
            <w:noWrap/>
            <w:hideMark/>
          </w:tcPr>
          <w:p w14:paraId="1FE3E8D9" w14:textId="73CA0F7B"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05688C60" w14:textId="198F7B6B"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16DDF38D" w14:textId="307E658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5BD5364C" w14:textId="7C08D117"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1D90E5CA" w14:textId="794A4747"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5ACC4A9A" w14:textId="319D6C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205F98D5" w14:textId="7F5C028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0E76D582" w14:textId="07D99976"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FE9A38E" w14:textId="41E102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41347BCB" w14:textId="701BAA04"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double" w:sz="4" w:space="0" w:color="000000"/>
            </w:tcBorders>
            <w:shd w:val="clear" w:color="auto" w:fill="806000" w:themeFill="accent4" w:themeFillShade="80"/>
            <w:noWrap/>
            <w:hideMark/>
          </w:tcPr>
          <w:p w14:paraId="157DE24E" w14:textId="7056493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noWrap/>
            <w:hideMark/>
          </w:tcPr>
          <w:p w14:paraId="02196754" w14:textId="3943ED9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hideMark/>
          </w:tcPr>
          <w:p w14:paraId="239DC10F" w14:textId="7DFEAA9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6041120" w14:textId="2DE47D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1511DDB5" w14:textId="31B9802D"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double" w:sz="4" w:space="0" w:color="000000"/>
            </w:tcBorders>
            <w:shd w:val="clear" w:color="auto" w:fill="806000" w:themeFill="accent4" w:themeFillShade="80"/>
            <w:noWrap/>
            <w:hideMark/>
          </w:tcPr>
          <w:p w14:paraId="69731D93" w14:textId="34770C20"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77EAEAD" w14:textId="77777777" w:rsidTr="00736211">
        <w:trPr>
          <w:trHeight w:val="140"/>
        </w:trPr>
        <w:tc>
          <w:tcPr>
            <w:tcW w:w="451" w:type="dxa"/>
            <w:vMerge/>
            <w:hideMark/>
          </w:tcPr>
          <w:p w14:paraId="1505B83C" w14:textId="77777777" w:rsidR="002C7C14" w:rsidRPr="00337E5C" w:rsidRDefault="002C7C14" w:rsidP="002C7C14">
            <w:pPr>
              <w:rPr>
                <w:color w:val="000000"/>
                <w:sz w:val="20"/>
                <w:szCs w:val="20"/>
                <w:lang w:eastAsia="en-GB"/>
              </w:rPr>
            </w:pPr>
          </w:p>
        </w:tc>
        <w:tc>
          <w:tcPr>
            <w:tcW w:w="659" w:type="dxa"/>
            <w:gridSpan w:val="2"/>
            <w:noWrap/>
            <w:hideMark/>
          </w:tcPr>
          <w:p w14:paraId="17798468" w14:textId="1652C4E0"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2BD94AE0" w14:textId="5618EFEE"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A1A4F25" w14:textId="15B9622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6E5B0D57" w14:textId="03F7C3E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61BA6B6" w14:textId="5322E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DD7615E" w14:textId="7DB0858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04BD459C" w14:textId="77FE8C10"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6C242751" w14:textId="7B5038B8"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D966" w:themeFill="accent4" w:themeFillTint="99"/>
            <w:noWrap/>
            <w:hideMark/>
          </w:tcPr>
          <w:p w14:paraId="420550BA" w14:textId="4F9CF53C"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806000" w:themeFill="accent4" w:themeFillShade="80"/>
            <w:noWrap/>
            <w:hideMark/>
          </w:tcPr>
          <w:p w14:paraId="60F6C49D" w14:textId="5378EB84"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75E19B17" w14:textId="60F0164B"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22D025C0" w14:textId="7594384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hideMark/>
          </w:tcPr>
          <w:p w14:paraId="264504C1" w14:textId="5240C1E1"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40D416F6" w14:textId="195AC1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2381B3B6" w14:textId="49C81454"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BF8F00" w:themeFill="accent4" w:themeFillShade="BF"/>
            <w:noWrap/>
            <w:hideMark/>
          </w:tcPr>
          <w:p w14:paraId="41D80683" w14:textId="1BC0C717" w:rsidR="002C7C14" w:rsidRPr="00337E5C" w:rsidRDefault="002C7C14" w:rsidP="002C7C14">
            <w:pPr>
              <w:jc w:val="center"/>
              <w:rPr>
                <w:color w:val="000000"/>
                <w:sz w:val="20"/>
                <w:szCs w:val="20"/>
                <w:lang w:eastAsia="en-GB"/>
              </w:rPr>
            </w:pPr>
            <w:r w:rsidRPr="00EB7DB7">
              <w:rPr>
                <w:color w:val="000000"/>
                <w:sz w:val="20"/>
                <w:szCs w:val="20"/>
                <w:lang w:eastAsia="en-GB"/>
              </w:rPr>
              <w:t>3</w:t>
            </w:r>
          </w:p>
        </w:tc>
      </w:tr>
      <w:tr w:rsidR="002C7C14" w:rsidRPr="00337E5C" w14:paraId="59B94784" w14:textId="77777777" w:rsidTr="00736211">
        <w:trPr>
          <w:trHeight w:val="140"/>
        </w:trPr>
        <w:tc>
          <w:tcPr>
            <w:tcW w:w="451" w:type="dxa"/>
            <w:vMerge/>
            <w:hideMark/>
          </w:tcPr>
          <w:p w14:paraId="71FFE994" w14:textId="77777777" w:rsidR="002C7C14" w:rsidRPr="00337E5C" w:rsidRDefault="002C7C14" w:rsidP="002C7C14">
            <w:pPr>
              <w:rPr>
                <w:color w:val="000000"/>
                <w:sz w:val="20"/>
                <w:szCs w:val="20"/>
                <w:lang w:eastAsia="en-GB"/>
              </w:rPr>
            </w:pPr>
          </w:p>
        </w:tc>
        <w:tc>
          <w:tcPr>
            <w:tcW w:w="659" w:type="dxa"/>
            <w:gridSpan w:val="2"/>
            <w:noWrap/>
            <w:hideMark/>
          </w:tcPr>
          <w:p w14:paraId="01B0BE97" w14:textId="7F1C27B6"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shd w:val="clear" w:color="auto" w:fill="806000" w:themeFill="accent4" w:themeFillShade="80"/>
            <w:noWrap/>
            <w:hideMark/>
          </w:tcPr>
          <w:p w14:paraId="748C6904" w14:textId="4DA27866"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A5A734" w14:textId="6CF1BFF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730C6442" w14:textId="115F2C13"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D6F272C" w14:textId="0B2A7C65"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6C3E8BBD" w14:textId="77F2D7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767C269E" w14:textId="3A460F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3E2753C" w14:textId="2CCE8D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1B83FC2" w14:textId="0B08F1B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4472E1D3" w14:textId="712E0BAA"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064E284F" w14:textId="0E826136"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553C60D" w14:textId="3AD8103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49E19373" w14:textId="0DF1C46D"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6DE27B7D" w14:textId="0F094BE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24A86D03" w14:textId="72B1F9F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6C6AD6A4" w14:textId="30CF6E2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9094E6B" w14:textId="77777777" w:rsidTr="00811C93">
        <w:trPr>
          <w:trHeight w:val="92"/>
        </w:trPr>
        <w:tc>
          <w:tcPr>
            <w:tcW w:w="9010" w:type="dxa"/>
            <w:gridSpan w:val="20"/>
            <w:noWrap/>
          </w:tcPr>
          <w:p w14:paraId="59923508" w14:textId="106D0F7D" w:rsidR="002C7C14" w:rsidRPr="00337E5C" w:rsidRDefault="002C7C14" w:rsidP="002C7C14">
            <w:pPr>
              <w:jc w:val="center"/>
              <w:rPr>
                <w:color w:val="000000"/>
                <w:sz w:val="20"/>
                <w:szCs w:val="20"/>
                <w:lang w:eastAsia="en-GB"/>
              </w:rPr>
            </w:pPr>
            <w:r w:rsidRPr="00337E5C">
              <w:rPr>
                <w:color w:val="000000"/>
                <w:sz w:val="20"/>
                <w:szCs w:val="20"/>
                <w:lang w:eastAsia="en-GB"/>
              </w:rPr>
              <w:t>Scoring criteria</w:t>
            </w:r>
          </w:p>
        </w:tc>
      </w:tr>
      <w:tr w:rsidR="002C7C14" w:rsidRPr="00337E5C" w14:paraId="442771A3" w14:textId="77777777" w:rsidTr="00811C93">
        <w:trPr>
          <w:trHeight w:val="92"/>
        </w:trPr>
        <w:tc>
          <w:tcPr>
            <w:tcW w:w="826" w:type="dxa"/>
            <w:gridSpan w:val="2"/>
            <w:noWrap/>
            <w:hideMark/>
          </w:tcPr>
          <w:p w14:paraId="30735232" w14:textId="77777777" w:rsidR="002C7C14" w:rsidRPr="00337E5C" w:rsidRDefault="002C7C14" w:rsidP="002C7C14">
            <w:pPr>
              <w:rPr>
                <w:color w:val="000000"/>
                <w:sz w:val="20"/>
                <w:szCs w:val="20"/>
                <w:lang w:eastAsia="en-GB"/>
              </w:rPr>
            </w:pPr>
            <w:r w:rsidRPr="00337E5C">
              <w:rPr>
                <w:color w:val="000000"/>
                <w:sz w:val="20"/>
                <w:szCs w:val="20"/>
                <w:lang w:eastAsia="en-GB"/>
              </w:rPr>
              <w:t>Score</w:t>
            </w:r>
          </w:p>
        </w:tc>
        <w:tc>
          <w:tcPr>
            <w:tcW w:w="2106" w:type="dxa"/>
            <w:gridSpan w:val="5"/>
            <w:shd w:val="clear" w:color="auto" w:fill="auto"/>
            <w:noWrap/>
            <w:hideMark/>
          </w:tcPr>
          <w:p w14:paraId="532517AA" w14:textId="3C79829A" w:rsidR="002C7C14" w:rsidRPr="00337E5C" w:rsidRDefault="002C7C14" w:rsidP="002C7C14">
            <w:pPr>
              <w:rPr>
                <w:color w:val="000000"/>
                <w:sz w:val="20"/>
                <w:szCs w:val="20"/>
                <w:lang w:eastAsia="en-GB"/>
              </w:rPr>
            </w:pPr>
            <w:r w:rsidRPr="00337E5C">
              <w:rPr>
                <w:color w:val="000000"/>
                <w:sz w:val="20"/>
                <w:szCs w:val="20"/>
                <w:lang w:eastAsia="en-GB"/>
              </w:rPr>
              <w:t>Colour</w:t>
            </w:r>
          </w:p>
        </w:tc>
        <w:tc>
          <w:tcPr>
            <w:tcW w:w="3104" w:type="dxa"/>
            <w:gridSpan w:val="7"/>
            <w:shd w:val="clear" w:color="auto" w:fill="auto"/>
            <w:noWrap/>
            <w:hideMark/>
          </w:tcPr>
          <w:p w14:paraId="5109A3E2" w14:textId="7A48A161" w:rsidR="002C7C14" w:rsidRPr="00337E5C" w:rsidRDefault="002C7C14" w:rsidP="002C7C14">
            <w:pPr>
              <w:rPr>
                <w:color w:val="000000"/>
                <w:sz w:val="20"/>
                <w:szCs w:val="20"/>
                <w:lang w:eastAsia="en-GB"/>
              </w:rPr>
            </w:pPr>
            <w:r w:rsidRPr="00337E5C">
              <w:rPr>
                <w:color w:val="000000"/>
                <w:sz w:val="20"/>
                <w:szCs w:val="20"/>
                <w:lang w:eastAsia="en-GB"/>
              </w:rPr>
              <w:t>Distortion</w:t>
            </w:r>
          </w:p>
        </w:tc>
        <w:tc>
          <w:tcPr>
            <w:tcW w:w="2974" w:type="dxa"/>
            <w:gridSpan w:val="6"/>
            <w:shd w:val="clear" w:color="auto" w:fill="auto"/>
            <w:noWrap/>
            <w:hideMark/>
          </w:tcPr>
          <w:p w14:paraId="79E0E7BF" w14:textId="566B8D5E" w:rsidR="002C7C14" w:rsidRPr="00337E5C" w:rsidRDefault="002C7C14" w:rsidP="002C7C14">
            <w:pPr>
              <w:rPr>
                <w:color w:val="000000"/>
                <w:sz w:val="20"/>
                <w:szCs w:val="20"/>
                <w:lang w:eastAsia="en-GB"/>
              </w:rPr>
            </w:pPr>
            <w:r w:rsidRPr="00337E5C">
              <w:rPr>
                <w:color w:val="000000"/>
                <w:sz w:val="20"/>
                <w:szCs w:val="20"/>
                <w:lang w:eastAsia="en-GB"/>
              </w:rPr>
              <w:t>Internal structure</w:t>
            </w:r>
          </w:p>
        </w:tc>
      </w:tr>
      <w:tr w:rsidR="002C7C14" w:rsidRPr="00337E5C" w14:paraId="699FADA2" w14:textId="77777777" w:rsidTr="00811C93">
        <w:trPr>
          <w:trHeight w:val="92"/>
        </w:trPr>
        <w:tc>
          <w:tcPr>
            <w:tcW w:w="826" w:type="dxa"/>
            <w:gridSpan w:val="2"/>
            <w:noWrap/>
            <w:hideMark/>
          </w:tcPr>
          <w:p w14:paraId="383F5FBE" w14:textId="20C14D32" w:rsidR="002C7C14" w:rsidRPr="00337E5C" w:rsidRDefault="002C7C14" w:rsidP="002C7C14">
            <w:pPr>
              <w:jc w:val="right"/>
              <w:rPr>
                <w:b/>
                <w:bCs/>
                <w:color w:val="000000"/>
                <w:sz w:val="20"/>
                <w:szCs w:val="20"/>
                <w:lang w:eastAsia="en-GB"/>
              </w:rPr>
            </w:pPr>
            <w:r>
              <w:rPr>
                <w:b/>
                <w:bCs/>
                <w:color w:val="000000"/>
                <w:sz w:val="20"/>
                <w:szCs w:val="20"/>
                <w:lang w:eastAsia="en-GB"/>
              </w:rPr>
              <w:t>0</w:t>
            </w:r>
          </w:p>
        </w:tc>
        <w:tc>
          <w:tcPr>
            <w:tcW w:w="2106" w:type="dxa"/>
            <w:gridSpan w:val="5"/>
            <w:noWrap/>
            <w:hideMark/>
          </w:tcPr>
          <w:p w14:paraId="7248DA95" w14:textId="77777777" w:rsidR="002C7C14" w:rsidRPr="00337E5C" w:rsidRDefault="002C7C14" w:rsidP="002C7C14">
            <w:pPr>
              <w:rPr>
                <w:color w:val="000000"/>
                <w:sz w:val="20"/>
                <w:szCs w:val="20"/>
                <w:lang w:eastAsia="en-GB"/>
              </w:rPr>
            </w:pPr>
            <w:r w:rsidRPr="00337E5C">
              <w:rPr>
                <w:color w:val="000000"/>
                <w:sz w:val="20"/>
                <w:szCs w:val="20"/>
                <w:lang w:eastAsia="en-GB"/>
              </w:rPr>
              <w:t>uncharred</w:t>
            </w:r>
          </w:p>
        </w:tc>
        <w:tc>
          <w:tcPr>
            <w:tcW w:w="3104" w:type="dxa"/>
            <w:gridSpan w:val="7"/>
            <w:noWrap/>
            <w:hideMark/>
          </w:tcPr>
          <w:p w14:paraId="6FF668CF" w14:textId="3F2EDC4E" w:rsidR="002C7C14" w:rsidRPr="00337E5C" w:rsidRDefault="002C7C14" w:rsidP="002C7C14">
            <w:pPr>
              <w:rPr>
                <w:color w:val="000000"/>
                <w:sz w:val="20"/>
                <w:szCs w:val="20"/>
                <w:lang w:eastAsia="en-GB"/>
              </w:rPr>
            </w:pPr>
            <w:r>
              <w:rPr>
                <w:color w:val="000000"/>
                <w:sz w:val="20"/>
                <w:szCs w:val="20"/>
                <w:lang w:eastAsia="en-GB"/>
              </w:rPr>
              <w:t>u</w:t>
            </w:r>
            <w:r w:rsidRPr="00337E5C">
              <w:rPr>
                <w:color w:val="000000"/>
                <w:sz w:val="20"/>
                <w:szCs w:val="20"/>
                <w:lang w:eastAsia="en-GB"/>
              </w:rPr>
              <w:t>nchanged</w:t>
            </w:r>
          </w:p>
        </w:tc>
        <w:tc>
          <w:tcPr>
            <w:tcW w:w="2974" w:type="dxa"/>
            <w:gridSpan w:val="6"/>
            <w:noWrap/>
            <w:hideMark/>
          </w:tcPr>
          <w:p w14:paraId="5B1FAF94" w14:textId="16DB3B0A" w:rsidR="002C7C14" w:rsidRPr="00337E5C" w:rsidRDefault="0034286F" w:rsidP="002C7C14">
            <w:pPr>
              <w:rPr>
                <w:color w:val="000000"/>
                <w:sz w:val="20"/>
                <w:szCs w:val="20"/>
                <w:lang w:eastAsia="en-GB"/>
              </w:rPr>
            </w:pPr>
            <w:r>
              <w:rPr>
                <w:color w:val="000000"/>
                <w:sz w:val="20"/>
                <w:szCs w:val="20"/>
                <w:lang w:eastAsia="en-GB"/>
              </w:rPr>
              <w:t>u</w:t>
            </w:r>
            <w:r w:rsidR="002C7C14" w:rsidRPr="00337E5C">
              <w:rPr>
                <w:color w:val="000000"/>
                <w:sz w:val="20"/>
                <w:szCs w:val="20"/>
                <w:lang w:eastAsia="en-GB"/>
              </w:rPr>
              <w:t>nchanged</w:t>
            </w:r>
          </w:p>
        </w:tc>
      </w:tr>
      <w:tr w:rsidR="002C7C14" w:rsidRPr="00337E5C" w14:paraId="21784CBD" w14:textId="77777777" w:rsidTr="00811C93">
        <w:trPr>
          <w:trHeight w:val="92"/>
        </w:trPr>
        <w:tc>
          <w:tcPr>
            <w:tcW w:w="826" w:type="dxa"/>
            <w:gridSpan w:val="2"/>
            <w:noWrap/>
            <w:hideMark/>
          </w:tcPr>
          <w:p w14:paraId="2DD51D22" w14:textId="32BB4324" w:rsidR="002C7C14" w:rsidRPr="00337E5C" w:rsidRDefault="002C7C14" w:rsidP="002C7C14">
            <w:pPr>
              <w:jc w:val="right"/>
              <w:rPr>
                <w:b/>
                <w:bCs/>
                <w:color w:val="000000"/>
                <w:sz w:val="20"/>
                <w:szCs w:val="20"/>
                <w:lang w:eastAsia="en-GB"/>
              </w:rPr>
            </w:pPr>
            <w:r>
              <w:rPr>
                <w:b/>
                <w:bCs/>
                <w:color w:val="000000"/>
                <w:sz w:val="20"/>
                <w:szCs w:val="20"/>
                <w:lang w:eastAsia="en-GB"/>
              </w:rPr>
              <w:t>1</w:t>
            </w:r>
          </w:p>
        </w:tc>
        <w:tc>
          <w:tcPr>
            <w:tcW w:w="2106" w:type="dxa"/>
            <w:gridSpan w:val="5"/>
            <w:noWrap/>
            <w:hideMark/>
          </w:tcPr>
          <w:p w14:paraId="63CB6FCD" w14:textId="77777777" w:rsidR="002C7C14" w:rsidRPr="00337E5C" w:rsidRDefault="002C7C14" w:rsidP="002C7C14">
            <w:pPr>
              <w:rPr>
                <w:color w:val="000000"/>
                <w:sz w:val="20"/>
                <w:szCs w:val="20"/>
                <w:lang w:eastAsia="en-GB"/>
              </w:rPr>
            </w:pPr>
            <w:r w:rsidRPr="00337E5C">
              <w:rPr>
                <w:color w:val="000000"/>
                <w:sz w:val="20"/>
                <w:szCs w:val="20"/>
                <w:lang w:eastAsia="en-GB"/>
              </w:rPr>
              <w:t>pale</w:t>
            </w:r>
          </w:p>
        </w:tc>
        <w:tc>
          <w:tcPr>
            <w:tcW w:w="3104" w:type="dxa"/>
            <w:gridSpan w:val="7"/>
            <w:noWrap/>
            <w:hideMark/>
          </w:tcPr>
          <w:p w14:paraId="0E8CEC22" w14:textId="7DEDC9E3" w:rsidR="002C7C14" w:rsidRPr="00337E5C" w:rsidRDefault="002C7C14" w:rsidP="002C7C14">
            <w:pPr>
              <w:rPr>
                <w:color w:val="000000"/>
                <w:sz w:val="20"/>
                <w:szCs w:val="20"/>
                <w:lang w:eastAsia="en-GB"/>
              </w:rPr>
            </w:pPr>
            <w:r>
              <w:rPr>
                <w:color w:val="000000"/>
                <w:sz w:val="20"/>
                <w:szCs w:val="20"/>
                <w:lang w:eastAsia="en-GB"/>
              </w:rPr>
              <w:t>s</w:t>
            </w:r>
            <w:r w:rsidRPr="00337E5C">
              <w:rPr>
                <w:color w:val="000000"/>
                <w:sz w:val="20"/>
                <w:szCs w:val="20"/>
                <w:lang w:eastAsia="en-GB"/>
              </w:rPr>
              <w:t>light</w:t>
            </w:r>
          </w:p>
        </w:tc>
        <w:tc>
          <w:tcPr>
            <w:tcW w:w="2974" w:type="dxa"/>
            <w:gridSpan w:val="6"/>
            <w:noWrap/>
            <w:hideMark/>
          </w:tcPr>
          <w:p w14:paraId="4F4B93F7" w14:textId="6787A750" w:rsidR="002C7C14" w:rsidRPr="00337E5C" w:rsidRDefault="002C7C14" w:rsidP="002C7C14">
            <w:pPr>
              <w:rPr>
                <w:color w:val="000000"/>
                <w:sz w:val="20"/>
                <w:szCs w:val="20"/>
                <w:lang w:eastAsia="en-GB"/>
              </w:rPr>
            </w:pPr>
            <w:r w:rsidRPr="00337E5C">
              <w:rPr>
                <w:color w:val="000000"/>
                <w:sz w:val="20"/>
                <w:szCs w:val="20"/>
                <w:lang w:eastAsia="en-GB"/>
              </w:rPr>
              <w:t>dense, no voids</w:t>
            </w:r>
          </w:p>
        </w:tc>
      </w:tr>
      <w:tr w:rsidR="002C7C14" w:rsidRPr="00337E5C" w14:paraId="2CD524F9" w14:textId="77777777" w:rsidTr="00811C93">
        <w:trPr>
          <w:trHeight w:val="92"/>
        </w:trPr>
        <w:tc>
          <w:tcPr>
            <w:tcW w:w="826" w:type="dxa"/>
            <w:gridSpan w:val="2"/>
            <w:noWrap/>
            <w:hideMark/>
          </w:tcPr>
          <w:p w14:paraId="1F24B89E" w14:textId="550B9CF6" w:rsidR="002C7C14" w:rsidRPr="00337E5C" w:rsidRDefault="002C7C14" w:rsidP="002C7C14">
            <w:pPr>
              <w:jc w:val="right"/>
              <w:rPr>
                <w:b/>
                <w:bCs/>
                <w:color w:val="000000"/>
                <w:sz w:val="20"/>
                <w:szCs w:val="20"/>
                <w:lang w:eastAsia="en-GB"/>
              </w:rPr>
            </w:pPr>
            <w:r>
              <w:rPr>
                <w:b/>
                <w:bCs/>
                <w:color w:val="000000"/>
                <w:sz w:val="20"/>
                <w:szCs w:val="20"/>
                <w:lang w:eastAsia="en-GB"/>
              </w:rPr>
              <w:t>2</w:t>
            </w:r>
          </w:p>
        </w:tc>
        <w:tc>
          <w:tcPr>
            <w:tcW w:w="2106" w:type="dxa"/>
            <w:gridSpan w:val="5"/>
            <w:noWrap/>
            <w:hideMark/>
          </w:tcPr>
          <w:p w14:paraId="5ECB4396" w14:textId="77777777" w:rsidR="002C7C14" w:rsidRPr="00337E5C" w:rsidRDefault="002C7C14" w:rsidP="002C7C14">
            <w:pPr>
              <w:rPr>
                <w:color w:val="000000"/>
                <w:sz w:val="20"/>
                <w:szCs w:val="20"/>
                <w:lang w:eastAsia="en-GB"/>
              </w:rPr>
            </w:pPr>
            <w:r w:rsidRPr="00337E5C">
              <w:rPr>
                <w:color w:val="000000"/>
                <w:sz w:val="20"/>
                <w:szCs w:val="20"/>
                <w:lang w:eastAsia="en-GB"/>
              </w:rPr>
              <w:t>light brown</w:t>
            </w:r>
          </w:p>
        </w:tc>
        <w:tc>
          <w:tcPr>
            <w:tcW w:w="3104" w:type="dxa"/>
            <w:gridSpan w:val="7"/>
            <w:noWrap/>
            <w:hideMark/>
          </w:tcPr>
          <w:p w14:paraId="36ECC88E" w14:textId="77777777" w:rsidR="002C7C14" w:rsidRPr="00337E5C" w:rsidRDefault="002C7C14" w:rsidP="002C7C14">
            <w:pPr>
              <w:rPr>
                <w:color w:val="000000"/>
                <w:sz w:val="20"/>
                <w:szCs w:val="20"/>
                <w:lang w:eastAsia="en-GB"/>
              </w:rPr>
            </w:pPr>
            <w:r w:rsidRPr="00337E5C">
              <w:rPr>
                <w:color w:val="000000"/>
                <w:sz w:val="20"/>
                <w:szCs w:val="20"/>
                <w:lang w:eastAsia="en-GB"/>
              </w:rPr>
              <w:t>slight to moderate</w:t>
            </w:r>
          </w:p>
        </w:tc>
        <w:tc>
          <w:tcPr>
            <w:tcW w:w="2974" w:type="dxa"/>
            <w:gridSpan w:val="6"/>
            <w:noWrap/>
            <w:hideMark/>
          </w:tcPr>
          <w:p w14:paraId="34D6BB1D" w14:textId="5A2A98D4" w:rsidR="002C7C14" w:rsidRPr="00337E5C" w:rsidRDefault="002C7C14" w:rsidP="002C7C14">
            <w:pPr>
              <w:rPr>
                <w:color w:val="000000"/>
                <w:sz w:val="20"/>
                <w:szCs w:val="20"/>
                <w:lang w:eastAsia="en-GB"/>
              </w:rPr>
            </w:pPr>
            <w:r w:rsidRPr="00337E5C">
              <w:rPr>
                <w:color w:val="000000"/>
                <w:sz w:val="20"/>
                <w:szCs w:val="20"/>
                <w:lang w:eastAsia="en-GB"/>
              </w:rPr>
              <w:t>dense, no voids (but possible expansion cracks)</w:t>
            </w:r>
          </w:p>
        </w:tc>
      </w:tr>
      <w:tr w:rsidR="002C7C14" w:rsidRPr="00337E5C" w14:paraId="059AE665" w14:textId="77777777" w:rsidTr="00811C93">
        <w:trPr>
          <w:trHeight w:val="92"/>
        </w:trPr>
        <w:tc>
          <w:tcPr>
            <w:tcW w:w="826" w:type="dxa"/>
            <w:gridSpan w:val="2"/>
            <w:noWrap/>
            <w:hideMark/>
          </w:tcPr>
          <w:p w14:paraId="07F82B58" w14:textId="39915DE3" w:rsidR="002C7C14" w:rsidRPr="00337E5C" w:rsidRDefault="002C7C14" w:rsidP="002C7C14">
            <w:pPr>
              <w:jc w:val="right"/>
              <w:rPr>
                <w:b/>
                <w:bCs/>
                <w:color w:val="000000"/>
                <w:sz w:val="20"/>
                <w:szCs w:val="20"/>
                <w:lang w:eastAsia="en-GB"/>
              </w:rPr>
            </w:pPr>
            <w:r>
              <w:rPr>
                <w:b/>
                <w:bCs/>
                <w:color w:val="000000"/>
                <w:sz w:val="20"/>
                <w:szCs w:val="20"/>
                <w:lang w:eastAsia="en-GB"/>
              </w:rPr>
              <w:t>3</w:t>
            </w:r>
          </w:p>
        </w:tc>
        <w:tc>
          <w:tcPr>
            <w:tcW w:w="2106" w:type="dxa"/>
            <w:gridSpan w:val="5"/>
            <w:noWrap/>
            <w:hideMark/>
          </w:tcPr>
          <w:p w14:paraId="56A37C00" w14:textId="77777777" w:rsidR="002C7C14" w:rsidRPr="00337E5C" w:rsidRDefault="002C7C14" w:rsidP="002C7C14">
            <w:pPr>
              <w:rPr>
                <w:color w:val="000000"/>
                <w:sz w:val="20"/>
                <w:szCs w:val="20"/>
                <w:lang w:eastAsia="en-GB"/>
              </w:rPr>
            </w:pPr>
            <w:r w:rsidRPr="00337E5C">
              <w:rPr>
                <w:color w:val="000000"/>
                <w:sz w:val="20"/>
                <w:szCs w:val="20"/>
                <w:lang w:eastAsia="en-GB"/>
              </w:rPr>
              <w:t>dark brown</w:t>
            </w:r>
          </w:p>
        </w:tc>
        <w:tc>
          <w:tcPr>
            <w:tcW w:w="3104" w:type="dxa"/>
            <w:gridSpan w:val="7"/>
            <w:noWrap/>
            <w:hideMark/>
          </w:tcPr>
          <w:p w14:paraId="58D8EC35" w14:textId="77777777" w:rsidR="002C7C14" w:rsidRPr="00337E5C" w:rsidRDefault="002C7C14" w:rsidP="002C7C14">
            <w:pPr>
              <w:rPr>
                <w:color w:val="000000"/>
                <w:sz w:val="20"/>
                <w:szCs w:val="20"/>
                <w:lang w:eastAsia="en-GB"/>
              </w:rPr>
            </w:pPr>
            <w:r w:rsidRPr="00337E5C">
              <w:rPr>
                <w:color w:val="000000"/>
                <w:sz w:val="20"/>
                <w:szCs w:val="20"/>
                <w:lang w:eastAsia="en-GB"/>
              </w:rPr>
              <w:t>moderate to major</w:t>
            </w:r>
          </w:p>
        </w:tc>
        <w:tc>
          <w:tcPr>
            <w:tcW w:w="2974" w:type="dxa"/>
            <w:gridSpan w:val="6"/>
            <w:noWrap/>
            <w:hideMark/>
          </w:tcPr>
          <w:p w14:paraId="14EA8FCA" w14:textId="1C979101" w:rsidR="002C7C14" w:rsidRPr="00337E5C" w:rsidRDefault="002C7C14" w:rsidP="002C7C14">
            <w:pPr>
              <w:rPr>
                <w:color w:val="000000"/>
                <w:sz w:val="20"/>
                <w:szCs w:val="20"/>
                <w:lang w:eastAsia="en-GB"/>
              </w:rPr>
            </w:pPr>
            <w:r w:rsidRPr="00337E5C">
              <w:rPr>
                <w:color w:val="000000"/>
                <w:sz w:val="20"/>
                <w:szCs w:val="20"/>
                <w:lang w:eastAsia="en-GB"/>
              </w:rPr>
              <w:t>less dense, no voids but possible expansion cracks</w:t>
            </w:r>
          </w:p>
        </w:tc>
      </w:tr>
      <w:tr w:rsidR="002C7C14" w:rsidRPr="00337E5C" w14:paraId="595FAB60" w14:textId="77777777" w:rsidTr="00811C93">
        <w:trPr>
          <w:trHeight w:val="92"/>
        </w:trPr>
        <w:tc>
          <w:tcPr>
            <w:tcW w:w="826" w:type="dxa"/>
            <w:gridSpan w:val="2"/>
            <w:noWrap/>
            <w:hideMark/>
          </w:tcPr>
          <w:p w14:paraId="22855209" w14:textId="18CBA31C" w:rsidR="002C7C14" w:rsidRPr="00337E5C" w:rsidRDefault="002C7C14" w:rsidP="002C7C14">
            <w:pPr>
              <w:jc w:val="right"/>
              <w:rPr>
                <w:b/>
                <w:bCs/>
                <w:color w:val="000000"/>
                <w:sz w:val="20"/>
                <w:szCs w:val="20"/>
                <w:lang w:eastAsia="en-GB"/>
              </w:rPr>
            </w:pPr>
            <w:r>
              <w:rPr>
                <w:b/>
                <w:bCs/>
                <w:color w:val="000000"/>
                <w:sz w:val="20"/>
                <w:szCs w:val="20"/>
                <w:lang w:eastAsia="en-GB"/>
              </w:rPr>
              <w:t>4</w:t>
            </w:r>
          </w:p>
        </w:tc>
        <w:tc>
          <w:tcPr>
            <w:tcW w:w="2106" w:type="dxa"/>
            <w:gridSpan w:val="5"/>
            <w:noWrap/>
            <w:hideMark/>
          </w:tcPr>
          <w:p w14:paraId="6FA8F696" w14:textId="77777777" w:rsidR="002C7C14" w:rsidRPr="00337E5C" w:rsidRDefault="002C7C14" w:rsidP="002C7C14">
            <w:pPr>
              <w:rPr>
                <w:color w:val="000000"/>
                <w:sz w:val="20"/>
                <w:szCs w:val="20"/>
                <w:lang w:eastAsia="en-GB"/>
              </w:rPr>
            </w:pPr>
            <w:r w:rsidRPr="00337E5C">
              <w:rPr>
                <w:color w:val="000000"/>
                <w:sz w:val="20"/>
                <w:szCs w:val="20"/>
                <w:lang w:eastAsia="en-GB"/>
              </w:rPr>
              <w:t>black</w:t>
            </w:r>
          </w:p>
        </w:tc>
        <w:tc>
          <w:tcPr>
            <w:tcW w:w="3104" w:type="dxa"/>
            <w:gridSpan w:val="7"/>
            <w:noWrap/>
            <w:hideMark/>
          </w:tcPr>
          <w:p w14:paraId="4008D818" w14:textId="37F2944F" w:rsidR="002C7C14" w:rsidRPr="00337E5C" w:rsidRDefault="002C7C14" w:rsidP="002C7C14">
            <w:pPr>
              <w:rPr>
                <w:color w:val="000000"/>
                <w:sz w:val="20"/>
                <w:szCs w:val="20"/>
                <w:lang w:eastAsia="en-GB"/>
              </w:rPr>
            </w:pPr>
            <w:r>
              <w:rPr>
                <w:color w:val="000000"/>
                <w:sz w:val="20"/>
                <w:szCs w:val="20"/>
                <w:lang w:eastAsia="en-GB"/>
              </w:rPr>
              <w:t>m</w:t>
            </w:r>
            <w:r w:rsidRPr="00337E5C">
              <w:rPr>
                <w:color w:val="000000"/>
                <w:sz w:val="20"/>
                <w:szCs w:val="20"/>
                <w:lang w:eastAsia="en-GB"/>
              </w:rPr>
              <w:t>ajor</w:t>
            </w:r>
          </w:p>
        </w:tc>
        <w:tc>
          <w:tcPr>
            <w:tcW w:w="2974" w:type="dxa"/>
            <w:gridSpan w:val="6"/>
            <w:noWrap/>
            <w:hideMark/>
          </w:tcPr>
          <w:p w14:paraId="2E56F772" w14:textId="77777777" w:rsidR="002C7C14" w:rsidRPr="00337E5C" w:rsidRDefault="002C7C14" w:rsidP="002C7C14">
            <w:pPr>
              <w:rPr>
                <w:color w:val="000000"/>
                <w:sz w:val="20"/>
                <w:szCs w:val="20"/>
                <w:lang w:eastAsia="en-GB"/>
              </w:rPr>
            </w:pPr>
            <w:r w:rsidRPr="00337E5C">
              <w:rPr>
                <w:color w:val="000000"/>
                <w:sz w:val="20"/>
                <w:szCs w:val="20"/>
                <w:lang w:eastAsia="en-GB"/>
              </w:rPr>
              <w:t xml:space="preserve">less dense, voids </w:t>
            </w:r>
          </w:p>
        </w:tc>
      </w:tr>
    </w:tbl>
    <w:p w14:paraId="697F7C02" w14:textId="77777777" w:rsidR="004D1709" w:rsidRDefault="004D1709" w:rsidP="00671770"/>
    <w:p w14:paraId="23FDAEBC" w14:textId="57BC2FB8" w:rsidR="008519B2" w:rsidRDefault="004D1709" w:rsidP="00671770">
      <w:r>
        <w:t>The second category, distortion, refers to both internal and external evidence of change to the size and shape of the grain. Cross sections of all the taxa revealed the tendency of the grains to become rounder at higher temperatures. This was also evident in changes to the morphology of the grain’s ventral groove. Changes to the ventral groove are species dependant due to differences in ventral groove morphology. Typically, the ventral groove becomes shallower as the grain swells and in most cases the ventral groove acts like an expansion pleat, allowing the grain to swell without splitting. All the grains in the study were substantially distorted at 300</w:t>
      </w:r>
      <w:r>
        <w:sym w:font="Symbol" w:char="F0B0"/>
      </w:r>
      <w:r>
        <w:t>C. However, unlike colour, distortion is significantly variable across the different taxa, presumably due to their different chemical composition, which cause the taxa to react differently at varying temperature levels/ durations. Significant distortion (score of 4) was recorded in barley at 230</w:t>
      </w:r>
      <w:r>
        <w:sym w:font="Symbol" w:char="F0B0"/>
      </w:r>
      <w:r>
        <w:t>C at 24 hours, oat at 260</w:t>
      </w:r>
      <w:r>
        <w:sym w:font="Symbol" w:char="F0B0"/>
      </w:r>
      <w:r>
        <w:t>C for 8 hours, bread wheat at 300</w:t>
      </w:r>
      <w:r>
        <w:sym w:font="Symbol" w:char="F0B0"/>
      </w:r>
      <w:r>
        <w:t>C for 4 hours and rye for 24 hours in at 260</w:t>
      </w:r>
      <w:r>
        <w:sym w:font="Symbol" w:char="F0B0"/>
      </w:r>
      <w:r>
        <w:t>C.</w:t>
      </w:r>
    </w:p>
    <w:p w14:paraId="1BE5A81A" w14:textId="77777777" w:rsidR="004D1709" w:rsidRDefault="004D1709" w:rsidP="00671770"/>
    <w:p w14:paraId="0EF1BFB7" w14:textId="4D35CCC6" w:rsidR="00671770" w:rsidRDefault="008519B2" w:rsidP="00671770">
      <w:r>
        <w:t>The final category relates to internal structure and covers two main attributes of the grain’s cross-section: cell/matrix arrangement, and the appearance of cracks and voids. Cracks occurred at lower temperatures, hypothesised as a consequence of rapid grain dehydration (Charles et al 2015:7), while voids occurred at a higher temperature and tended to be rounded in appearance and more commonly found in the centre of the matrix. Changes to the internal structure of grains occurs from 215</w:t>
      </w:r>
      <w:r>
        <w:sym w:font="Symbol" w:char="F0B0"/>
      </w:r>
      <w:r>
        <w:t>C onwards (Table 2). Again, there are differences between the four species similar to and associated with those observed in grain distortion. Barley grains show voids at the lowest temperature (245</w:t>
      </w:r>
      <w:r>
        <w:sym w:font="Symbol" w:char="F0B0"/>
      </w:r>
      <w:r>
        <w:t>C) followed by rye and oat (260</w:t>
      </w:r>
      <w:r>
        <w:sym w:font="Symbol" w:char="F0B0"/>
      </w:r>
      <w:r>
        <w:t xml:space="preserve">C) </w:t>
      </w:r>
      <w:r>
        <w:lastRenderedPageBreak/>
        <w:t>and lastly bread wheat (300</w:t>
      </w:r>
      <w:r>
        <w:sym w:font="Symbol" w:char="F0B0"/>
      </w:r>
      <w:r>
        <w:t>C) and barley tending to score higher at the lower temperatures than oat and rye.</w:t>
      </w:r>
    </w:p>
    <w:p w14:paraId="5FF1AEA8" w14:textId="77777777" w:rsidR="008519B2" w:rsidRDefault="008519B2" w:rsidP="00671770"/>
    <w:p w14:paraId="07FC9A7E" w14:textId="158E8A97" w:rsidR="009D5E25" w:rsidRDefault="006F0D0D" w:rsidP="00671770">
      <w:r>
        <w:t>Overall morphology, in particular grain colour and distortion</w:t>
      </w:r>
      <w:r w:rsidR="009143D8">
        <w:t>,</w:t>
      </w:r>
      <w:r>
        <w:t xml:space="preserve"> suggest</w:t>
      </w:r>
      <w:r w:rsidR="00480C7A">
        <w:t>s</w:t>
      </w:r>
      <w:r>
        <w:t xml:space="preserve"> that grains charred under 215</w:t>
      </w:r>
      <w:r w:rsidR="00480C7A">
        <w:t>°C</w:t>
      </w:r>
      <w:r>
        <w:t xml:space="preserve"> </w:t>
      </w:r>
      <w:r w:rsidR="009143D8">
        <w:t>will not</w:t>
      </w:r>
      <w:r>
        <w:t xml:space="preserve"> commonly</w:t>
      </w:r>
      <w:r w:rsidR="00480C7A">
        <w:t xml:space="preserve"> be</w:t>
      </w:r>
      <w:r>
        <w:t xml:space="preserve"> recovered </w:t>
      </w:r>
      <w:r w:rsidR="00480C7A">
        <w:t xml:space="preserve">at </w:t>
      </w:r>
      <w:r>
        <w:t xml:space="preserve">archaeological sites. The </w:t>
      </w:r>
      <w:r w:rsidR="009143D8">
        <w:t>i</w:t>
      </w:r>
      <w:r>
        <w:t>ncomplete blacken</w:t>
      </w:r>
      <w:r w:rsidR="00480C7A">
        <w:t xml:space="preserve">ing </w:t>
      </w:r>
      <w:r>
        <w:t>of the grain at 215</w:t>
      </w:r>
      <w:r w:rsidR="00480C7A">
        <w:t>°C</w:t>
      </w:r>
      <w:r>
        <w:t xml:space="preserve"> is seen in all species and suggests that at lower temperatures these grains would only be partial</w:t>
      </w:r>
      <w:r w:rsidR="00644C6B">
        <w:t>ly</w:t>
      </w:r>
      <w:r>
        <w:t xml:space="preserve"> charred, and </w:t>
      </w:r>
      <w:r w:rsidR="00603310">
        <w:t xml:space="preserve">the starches and proteins in the grains may not have been converted to microbially unavailable </w:t>
      </w:r>
      <w:r w:rsidR="00040B79">
        <w:t>Maillard</w:t>
      </w:r>
      <w:r w:rsidR="00603310">
        <w:t xml:space="preserve"> reaction products</w:t>
      </w:r>
      <w:r w:rsidR="009143D8">
        <w:t>.</w:t>
      </w:r>
    </w:p>
    <w:p w14:paraId="71C99C4C" w14:textId="77777777" w:rsidR="002269D0" w:rsidRPr="00671770" w:rsidRDefault="002269D0" w:rsidP="00671770"/>
    <w:p w14:paraId="443DB75B" w14:textId="14CEFC19" w:rsidR="0003663F" w:rsidRDefault="00431E7A" w:rsidP="00EF22C5">
      <w:pPr>
        <w:pStyle w:val="Heading4"/>
      </w:pPr>
      <w:r>
        <w:t xml:space="preserve">3.2 </w:t>
      </w:r>
      <w:r w:rsidR="00816020">
        <w:t>Carbon isotope results</w:t>
      </w:r>
    </w:p>
    <w:p w14:paraId="0863C3A2" w14:textId="7B64EB0D" w:rsidR="00107DD9" w:rsidRDefault="0003663F">
      <w:r>
        <w:t xml:space="preserve">The four taxa have </w:t>
      </w:r>
      <w:r w:rsidRPr="00964E23">
        <w:t>δ</w:t>
      </w:r>
      <w:r w:rsidRPr="00964E23">
        <w:rPr>
          <w:vertAlign w:val="superscript"/>
        </w:rPr>
        <w:t>13</w:t>
      </w:r>
      <w:r w:rsidRPr="00964E23">
        <w:t>C</w:t>
      </w:r>
      <w:r>
        <w:t xml:space="preserve"> values rang</w:t>
      </w:r>
      <w:r w:rsidR="002C2DA8">
        <w:t>ing</w:t>
      </w:r>
      <w:r>
        <w:t xml:space="preserve"> </w:t>
      </w:r>
      <w:r w:rsidR="002C2DA8">
        <w:t>from</w:t>
      </w:r>
      <w:r w:rsidR="00FA4BD6">
        <w:t xml:space="preserve"> -27.9</w:t>
      </w:r>
      <w:r w:rsidR="009B7B36">
        <w:t>‰</w:t>
      </w:r>
      <w:r w:rsidR="00FA4BD6">
        <w:t xml:space="preserve"> to</w:t>
      </w:r>
      <w:r w:rsidR="009B7B36">
        <w:t xml:space="preserve"> -2</w:t>
      </w:r>
      <w:r w:rsidR="00CB028E">
        <w:t>4.9</w:t>
      </w:r>
      <w:r w:rsidR="00FA4BD6">
        <w:t xml:space="preserve">‰ for the uncharred material, while the charred material is </w:t>
      </w:r>
      <w:r w:rsidR="00626655">
        <w:t xml:space="preserve">slightly </w:t>
      </w:r>
      <w:r w:rsidR="00FA4BD6">
        <w:t xml:space="preserve">more variable </w:t>
      </w:r>
      <w:r w:rsidR="002C2DA8">
        <w:t>with a range of</w:t>
      </w:r>
      <w:r w:rsidR="00FA4BD6">
        <w:t xml:space="preserve"> -28.3</w:t>
      </w:r>
      <w:r w:rsidR="009B7B36">
        <w:t>‰</w:t>
      </w:r>
      <w:r w:rsidR="00FA4BD6">
        <w:t xml:space="preserve"> to -24.6‰. </w:t>
      </w:r>
      <w:ins w:id="66" w:author="Elizabeth Stroud" w:date="2023-01-09T12:11:00Z">
        <w:r w:rsidR="004670E1">
          <w:t xml:space="preserve">Comparing the </w:t>
        </w:r>
      </w:ins>
      <w:ins w:id="67" w:author="Elizabeth Stroud" w:date="2023-01-09T12:12:00Z">
        <w:r w:rsidR="004670E1">
          <w:t xml:space="preserve">deviation of </w:t>
        </w:r>
      </w:ins>
      <w:del w:id="68" w:author="Elizabeth Stroud" w:date="2023-01-09T12:01:00Z">
        <w:r w:rsidR="00827C1F" w:rsidDel="00B5613C">
          <w:delText>Plotting t</w:delText>
        </w:r>
      </w:del>
      <w:del w:id="69" w:author="Elizabeth Stroud" w:date="2023-01-09T12:12:00Z">
        <w:r w:rsidR="00827C1F" w:rsidDel="004670E1">
          <w:delText xml:space="preserve">he </w:delText>
        </w:r>
      </w:del>
      <w:r w:rsidR="007A3ADF">
        <w:t xml:space="preserve">charred </w:t>
      </w:r>
      <w:r w:rsidR="001C2546">
        <w:t>grains</w:t>
      </w:r>
      <w:r w:rsidR="002B3B86">
        <w:t>’</w:t>
      </w:r>
      <w:r w:rsidR="001C2546">
        <w:t xml:space="preserve"> </w:t>
      </w:r>
      <w:r w:rsidR="007A3ADF" w:rsidRPr="00964E23">
        <w:t>δ</w:t>
      </w:r>
      <w:r w:rsidR="007A3ADF" w:rsidRPr="00964E23">
        <w:rPr>
          <w:vertAlign w:val="superscript"/>
        </w:rPr>
        <w:t>13</w:t>
      </w:r>
      <w:r w:rsidR="007A3ADF" w:rsidRPr="00964E23">
        <w:t>C</w:t>
      </w:r>
      <w:r w:rsidR="007A3ADF">
        <w:t xml:space="preserve"> </w:t>
      </w:r>
      <w:r w:rsidR="001C2546">
        <w:t>values</w:t>
      </w:r>
      <w:ins w:id="70" w:author="Elizabeth Stroud" w:date="2023-01-09T12:12:00Z">
        <w:r w:rsidR="004670E1">
          <w:t xml:space="preserve"> </w:t>
        </w:r>
      </w:ins>
      <w:ins w:id="71" w:author="Elizabeth Stroud" w:date="2023-01-09T12:14:00Z">
        <w:r w:rsidR="004670E1">
          <w:t xml:space="preserve">from </w:t>
        </w:r>
      </w:ins>
      <w:ins w:id="72" w:author="Elizabeth Stroud" w:date="2023-01-09T12:12:00Z">
        <w:r w:rsidR="004670E1">
          <w:t>the uncharred replicates</w:t>
        </w:r>
      </w:ins>
      <w:ins w:id="73" w:author="Elizabeth Stroud" w:date="2023-01-09T12:10:00Z">
        <w:r w:rsidR="00B5613C">
          <w:t xml:space="preserve"> </w:t>
        </w:r>
      </w:ins>
      <w:ins w:id="74" w:author="Elizabeth Stroud" w:date="2023-01-09T12:14:00Z">
        <w:r w:rsidR="004670E1">
          <w:t xml:space="preserve">average </w:t>
        </w:r>
        <w:r w:rsidR="004670E1" w:rsidRPr="00CA6EB8">
          <w:t>δ</w:t>
        </w:r>
        <w:r w:rsidR="004670E1" w:rsidRPr="00CA6EB8">
          <w:rPr>
            <w:vertAlign w:val="superscript"/>
          </w:rPr>
          <w:t>13</w:t>
        </w:r>
        <w:r w:rsidR="004670E1" w:rsidRPr="00CA6EB8">
          <w:t>C</w:t>
        </w:r>
        <w:r w:rsidR="004670E1">
          <w:t xml:space="preserve"> values </w:t>
        </w:r>
      </w:ins>
      <w:del w:id="75" w:author="Elizabeth Stroud" w:date="2023-01-09T12:11:00Z">
        <w:r w:rsidR="001C2546" w:rsidDel="00B5613C">
          <w:delText xml:space="preserve"> </w:delText>
        </w:r>
        <w:r w:rsidR="007A3ADF" w:rsidDel="00B5613C">
          <w:delText xml:space="preserve">against the average </w:delText>
        </w:r>
      </w:del>
      <w:del w:id="76" w:author="Elizabeth Stroud" w:date="2023-01-09T12:12:00Z">
        <w:r w:rsidR="007A3ADF" w:rsidDel="004670E1">
          <w:delText xml:space="preserve">of the uncharred </w:delText>
        </w:r>
        <w:r w:rsidR="001C2546" w:rsidDel="004670E1">
          <w:delText>replicates</w:delText>
        </w:r>
        <w:r w:rsidR="00B833E4" w:rsidDel="004670E1">
          <w:delText xml:space="preserve"> </w:delText>
        </w:r>
      </w:del>
      <w:r w:rsidR="00B833E4">
        <w:t>shows</w:t>
      </w:r>
      <w:r w:rsidR="007A3ADF">
        <w:t xml:space="preserve"> this variability especial</w:t>
      </w:r>
      <w:r w:rsidR="00C56B23">
        <w:t>ly in the rye and oat (</w:t>
      </w:r>
      <w:r w:rsidR="00C20159">
        <w:t>F</w:t>
      </w:r>
      <w:r w:rsidR="00C56B23">
        <w:t xml:space="preserve">igure </w:t>
      </w:r>
      <w:r w:rsidR="00BB02A1">
        <w:t>3</w:t>
      </w:r>
      <w:r w:rsidR="007A3ADF">
        <w:t>). Bread wheat has an upwards trend</w:t>
      </w:r>
      <w:r w:rsidR="00C20159">
        <w:t xml:space="preserve"> </w:t>
      </w:r>
      <w:r w:rsidR="00B833E4">
        <w:t xml:space="preserve">in the </w:t>
      </w:r>
      <w:r w:rsidR="00C20159" w:rsidRPr="002E4E08">
        <w:t>δ</w:t>
      </w:r>
      <w:r w:rsidR="00C20159" w:rsidRPr="002E4E08">
        <w:rPr>
          <w:vertAlign w:val="superscript"/>
        </w:rPr>
        <w:t>13</w:t>
      </w:r>
      <w:r w:rsidR="00C20159" w:rsidRPr="002E4E08">
        <w:t>C</w:t>
      </w:r>
      <w:r w:rsidR="00C20159">
        <w:t xml:space="preserve"> </w:t>
      </w:r>
      <w:r w:rsidR="00B833E4">
        <w:t xml:space="preserve">value </w:t>
      </w:r>
      <w:r w:rsidR="00EF22C5">
        <w:t>with</w:t>
      </w:r>
      <w:r w:rsidR="00C20159">
        <w:t xml:space="preserve"> temperature</w:t>
      </w:r>
      <w:r w:rsidR="007A3ADF">
        <w:t>, as noted by Nitsch et al</w:t>
      </w:r>
      <w:r w:rsidR="001C2546">
        <w:t>. (2015</w:t>
      </w:r>
      <w:r w:rsidR="00B833E4">
        <w:t>);</w:t>
      </w:r>
      <w:r w:rsidR="007A3ADF">
        <w:t xml:space="preserve"> the added 300°C batches </w:t>
      </w:r>
      <w:r w:rsidR="00B833E4">
        <w:t xml:space="preserve">are </w:t>
      </w:r>
      <w:r w:rsidR="00A35542">
        <w:t>consistent</w:t>
      </w:r>
      <w:r w:rsidR="007A3ADF">
        <w:t xml:space="preserve"> with this trend</w:t>
      </w:r>
      <w:r w:rsidR="00F76CF0" w:rsidRPr="001C2546">
        <w:t>.</w:t>
      </w:r>
      <w:r w:rsidR="00C20159">
        <w:t xml:space="preserve"> </w:t>
      </w:r>
      <w:r w:rsidR="007A3ADF">
        <w:t>Oat</w:t>
      </w:r>
      <w:r w:rsidR="00C20159">
        <w:t xml:space="preserve"> and rye </w:t>
      </w:r>
      <w:r w:rsidR="00603310" w:rsidRPr="00CA6EB8">
        <w:t>δ</w:t>
      </w:r>
      <w:r w:rsidR="00603310" w:rsidRPr="00CA6EB8">
        <w:rPr>
          <w:vertAlign w:val="superscript"/>
        </w:rPr>
        <w:t>13</w:t>
      </w:r>
      <w:r w:rsidR="00603310" w:rsidRPr="00CA6EB8">
        <w:t>C</w:t>
      </w:r>
      <w:r w:rsidR="00603310">
        <w:t xml:space="preserve"> values </w:t>
      </w:r>
      <w:r w:rsidR="00C20159">
        <w:t>are</w:t>
      </w:r>
      <w:r w:rsidR="001C2546">
        <w:t xml:space="preserve"> </w:t>
      </w:r>
      <w:r w:rsidR="007A3ADF">
        <w:t xml:space="preserve">significantly more variable than </w:t>
      </w:r>
      <w:r w:rsidR="00603310">
        <w:t xml:space="preserve">the </w:t>
      </w:r>
      <w:r w:rsidR="00603310" w:rsidRPr="00CA6EB8">
        <w:t>δ</w:t>
      </w:r>
      <w:r w:rsidR="00603310" w:rsidRPr="00CA6EB8">
        <w:rPr>
          <w:vertAlign w:val="superscript"/>
        </w:rPr>
        <w:t>13</w:t>
      </w:r>
      <w:r w:rsidR="00603310" w:rsidRPr="00CA6EB8">
        <w:t>C</w:t>
      </w:r>
      <w:r w:rsidR="00603310">
        <w:t xml:space="preserve"> values of </w:t>
      </w:r>
      <w:r w:rsidR="007A3ADF">
        <w:t>bread wheat</w:t>
      </w:r>
      <w:r w:rsidR="00C20159">
        <w:t>, in some cases deviating from the mean uncharred value by 1</w:t>
      </w:r>
      <w:r w:rsidR="00C20159">
        <w:rPr>
          <w:rFonts w:ascii="Calibri (Body)" w:hAnsi="Calibri (Body)"/>
        </w:rPr>
        <w:t>‰</w:t>
      </w:r>
      <w:r w:rsidR="001C2546">
        <w:t xml:space="preserve">. </w:t>
      </w:r>
      <w:r w:rsidR="00C20159">
        <w:t xml:space="preserve"> </w:t>
      </w:r>
    </w:p>
    <w:p w14:paraId="1D64C995" w14:textId="04C8C9DC" w:rsidR="00170F5B" w:rsidRDefault="00A750A3">
      <w:r>
        <w:rPr>
          <w:noProof/>
        </w:rPr>
        <w:drawing>
          <wp:inline distT="0" distB="0" distL="0" distR="0" wp14:anchorId="582F9B27" wp14:editId="12A9A220">
            <wp:extent cx="5727700" cy="4846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b="8882"/>
                    <a:stretch/>
                  </pic:blipFill>
                  <pic:spPr bwMode="auto">
                    <a:xfrm>
                      <a:off x="0" y="0"/>
                      <a:ext cx="5727700" cy="4846320"/>
                    </a:xfrm>
                    <a:prstGeom prst="rect">
                      <a:avLst/>
                    </a:prstGeom>
                    <a:ln>
                      <a:noFill/>
                    </a:ln>
                    <a:extLst>
                      <a:ext uri="{53640926-AAD7-44D8-BBD7-CCE9431645EC}">
                        <a14:shadowObscured xmlns:a14="http://schemas.microsoft.com/office/drawing/2010/main"/>
                      </a:ext>
                    </a:extLst>
                  </pic:spPr>
                </pic:pic>
              </a:graphicData>
            </a:graphic>
          </wp:inline>
        </w:drawing>
      </w:r>
    </w:p>
    <w:p w14:paraId="3E962748" w14:textId="15562A55" w:rsidR="0078744E" w:rsidRPr="00BE4F63" w:rsidRDefault="0019096F" w:rsidP="0078744E">
      <w:pPr>
        <w:rPr>
          <w:sz w:val="20"/>
          <w:szCs w:val="20"/>
        </w:rPr>
      </w:pPr>
      <w:r w:rsidRPr="00BE4F63">
        <w:rPr>
          <w:sz w:val="20"/>
          <w:szCs w:val="20"/>
        </w:rPr>
        <w:t xml:space="preserve">Figure </w:t>
      </w:r>
      <w:r w:rsidR="00BB02A1">
        <w:rPr>
          <w:sz w:val="20"/>
          <w:szCs w:val="20"/>
        </w:rPr>
        <w:t>3</w:t>
      </w:r>
      <w:r w:rsidRPr="00BE4F63">
        <w:rPr>
          <w:sz w:val="20"/>
          <w:szCs w:val="20"/>
        </w:rPr>
        <w:t xml:space="preserve">. </w:t>
      </w:r>
      <w:r w:rsidR="005F3201" w:rsidRPr="00BE4F63">
        <w:rPr>
          <w:sz w:val="20"/>
          <w:szCs w:val="20"/>
        </w:rPr>
        <w:t>T</w:t>
      </w:r>
      <w:r w:rsidR="00C70E92" w:rsidRPr="00BE4F63">
        <w:rPr>
          <w:sz w:val="20"/>
          <w:szCs w:val="20"/>
        </w:rPr>
        <w:t xml:space="preserve">he </w:t>
      </w:r>
      <w:ins w:id="77" w:author="Elizabeth Stroud" w:date="2023-01-09T12:15:00Z">
        <w:r w:rsidR="004670E1">
          <w:rPr>
            <w:sz w:val="20"/>
            <w:szCs w:val="20"/>
          </w:rPr>
          <w:t xml:space="preserve">deviation </w:t>
        </w:r>
      </w:ins>
      <w:r w:rsidR="00C70E92" w:rsidRPr="00BE4F63">
        <w:rPr>
          <w:sz w:val="20"/>
          <w:szCs w:val="20"/>
        </w:rPr>
        <w:t>δ</w:t>
      </w:r>
      <w:r w:rsidR="00C70E92" w:rsidRPr="00BE4F63">
        <w:rPr>
          <w:sz w:val="20"/>
          <w:szCs w:val="20"/>
          <w:vertAlign w:val="superscript"/>
        </w:rPr>
        <w:t>13</w:t>
      </w:r>
      <w:r w:rsidR="00C70E92" w:rsidRPr="00BE4F63">
        <w:rPr>
          <w:sz w:val="20"/>
          <w:szCs w:val="20"/>
        </w:rPr>
        <w:t xml:space="preserve">C </w:t>
      </w:r>
      <w:r w:rsidR="005A10F9" w:rsidRPr="00BE4F63">
        <w:rPr>
          <w:sz w:val="20"/>
          <w:szCs w:val="20"/>
        </w:rPr>
        <w:t xml:space="preserve">values of barley, bread wheat (BW), oat and rye for the different times and temperature </w:t>
      </w:r>
      <w:r w:rsidR="00603310">
        <w:rPr>
          <w:sz w:val="20"/>
          <w:szCs w:val="20"/>
        </w:rPr>
        <w:t xml:space="preserve">combinations </w:t>
      </w:r>
      <w:del w:id="78" w:author="Elizabeth Stroud" w:date="2023-01-09T12:15:00Z">
        <w:r w:rsidRPr="00BE4F63" w:rsidDel="004670E1">
          <w:rPr>
            <w:sz w:val="20"/>
            <w:szCs w:val="20"/>
          </w:rPr>
          <w:delText>compared to</w:delText>
        </w:r>
      </w:del>
      <w:ins w:id="79" w:author="Elizabeth Stroud" w:date="2023-01-09T12:15:00Z">
        <w:r w:rsidR="004670E1">
          <w:rPr>
            <w:sz w:val="20"/>
            <w:szCs w:val="20"/>
          </w:rPr>
          <w:t>from the</w:t>
        </w:r>
      </w:ins>
      <w:r w:rsidRPr="00BE4F63">
        <w:rPr>
          <w:sz w:val="20"/>
          <w:szCs w:val="20"/>
        </w:rPr>
        <w:t xml:space="preserve"> </w:t>
      </w:r>
      <w:del w:id="80" w:author="Elizabeth Stroud" w:date="2023-01-09T12:17:00Z">
        <w:r w:rsidRPr="00BE4F63" w:rsidDel="004670E1">
          <w:rPr>
            <w:sz w:val="20"/>
            <w:szCs w:val="20"/>
          </w:rPr>
          <w:delText>the</w:delText>
        </w:r>
        <w:r w:rsidR="00603310" w:rsidDel="004670E1">
          <w:rPr>
            <w:sz w:val="20"/>
            <w:szCs w:val="20"/>
          </w:rPr>
          <w:delText xml:space="preserve"> </w:delText>
        </w:r>
      </w:del>
      <w:r w:rsidR="00603310">
        <w:rPr>
          <w:sz w:val="20"/>
          <w:szCs w:val="20"/>
        </w:rPr>
        <w:t>mean</w:t>
      </w:r>
      <w:r w:rsidRPr="00BE4F63">
        <w:rPr>
          <w:sz w:val="20"/>
          <w:szCs w:val="20"/>
        </w:rPr>
        <w:t xml:space="preserve"> </w:t>
      </w:r>
      <w:r w:rsidR="005A10F9" w:rsidRPr="00BE4F63">
        <w:rPr>
          <w:sz w:val="20"/>
          <w:szCs w:val="20"/>
        </w:rPr>
        <w:t>δ</w:t>
      </w:r>
      <w:r w:rsidR="005A10F9" w:rsidRPr="00BE4F63">
        <w:rPr>
          <w:sz w:val="20"/>
          <w:szCs w:val="20"/>
          <w:vertAlign w:val="superscript"/>
        </w:rPr>
        <w:t>13</w:t>
      </w:r>
      <w:r w:rsidR="005A10F9" w:rsidRPr="00BE4F63">
        <w:rPr>
          <w:sz w:val="20"/>
          <w:szCs w:val="20"/>
        </w:rPr>
        <w:t xml:space="preserve">C </w:t>
      </w:r>
      <w:r w:rsidR="00013A05">
        <w:rPr>
          <w:sz w:val="20"/>
          <w:szCs w:val="20"/>
        </w:rPr>
        <w:t>value</w:t>
      </w:r>
      <w:r w:rsidR="005A10F9" w:rsidRPr="00BE4F63">
        <w:rPr>
          <w:sz w:val="20"/>
          <w:szCs w:val="20"/>
        </w:rPr>
        <w:t xml:space="preserve"> of </w:t>
      </w:r>
      <w:r w:rsidRPr="00BE4F63">
        <w:rPr>
          <w:sz w:val="20"/>
          <w:szCs w:val="20"/>
        </w:rPr>
        <w:t xml:space="preserve">uncharred </w:t>
      </w:r>
      <w:r w:rsidR="005A10F9" w:rsidRPr="00BE4F63">
        <w:rPr>
          <w:sz w:val="20"/>
          <w:szCs w:val="20"/>
        </w:rPr>
        <w:t>replicates</w:t>
      </w:r>
      <w:ins w:id="81" w:author="Elizabeth Stroud" w:date="2023-01-09T12:15:00Z">
        <w:r w:rsidR="004670E1">
          <w:rPr>
            <w:sz w:val="20"/>
            <w:szCs w:val="20"/>
          </w:rPr>
          <w:t>. Horizontal</w:t>
        </w:r>
      </w:ins>
      <w:ins w:id="82" w:author="Elizabeth Stroud" w:date="2023-01-09T12:16:00Z">
        <w:r w:rsidR="004670E1">
          <w:rPr>
            <w:sz w:val="20"/>
            <w:szCs w:val="20"/>
          </w:rPr>
          <w:t xml:space="preserve"> line represents the mean for the uncharred replicates.</w:t>
        </w:r>
      </w:ins>
    </w:p>
    <w:p w14:paraId="216DB9F1" w14:textId="77777777" w:rsidR="001F1251" w:rsidRDefault="001F1251" w:rsidP="0078744E"/>
    <w:p w14:paraId="098322A7" w14:textId="3C715847" w:rsidR="008E1D0C" w:rsidRDefault="0019096F" w:rsidP="00167CAA">
      <w:r>
        <w:lastRenderedPageBreak/>
        <w:t>T</w:t>
      </w:r>
      <w:r w:rsidR="0078744E">
        <w:t xml:space="preserve">he charred material </w:t>
      </w:r>
      <w:r>
        <w:t xml:space="preserve">was examined </w:t>
      </w:r>
      <w:r w:rsidR="0078744E">
        <w:t xml:space="preserve">to </w:t>
      </w:r>
      <w:r w:rsidR="002C2DA8">
        <w:t xml:space="preserve">ascertain </w:t>
      </w:r>
      <w:r w:rsidR="00C36E17">
        <w:t xml:space="preserve">the impact </w:t>
      </w:r>
      <w:r w:rsidR="00884212">
        <w:t xml:space="preserve">of heating regime </w:t>
      </w:r>
      <w:r w:rsidR="009511B6">
        <w:t>on</w:t>
      </w:r>
      <w:r w:rsidR="00C36E17">
        <w:t xml:space="preserve"> </w:t>
      </w:r>
      <w:r w:rsidR="006A7950" w:rsidRPr="00964E23">
        <w:t>δ</w:t>
      </w:r>
      <w:r w:rsidR="006A7950" w:rsidRPr="00964E23">
        <w:rPr>
          <w:vertAlign w:val="superscript"/>
        </w:rPr>
        <w:t>13</w:t>
      </w:r>
      <w:r w:rsidR="007B0DB4" w:rsidRPr="00964E23">
        <w:t>C</w:t>
      </w:r>
      <w:r w:rsidR="007B0DB4">
        <w:t xml:space="preserve"> </w:t>
      </w:r>
      <w:r w:rsidR="009511B6">
        <w:t>values</w:t>
      </w:r>
      <w:r>
        <w:t>. A</w:t>
      </w:r>
      <w:r w:rsidR="0078744E">
        <w:t xml:space="preserve"> multiple linear regression with coefficients for temperature, tim</w:t>
      </w:r>
      <w:r w:rsidR="009B7B36">
        <w:t>e and species was used</w:t>
      </w:r>
      <w:r w:rsidR="0040239C">
        <w:t>,</w:t>
      </w:r>
      <w:r w:rsidR="005213D0">
        <w:t xml:space="preserve"> following Nitsch et al</w:t>
      </w:r>
      <w:r w:rsidR="002D157B">
        <w:t>.</w:t>
      </w:r>
      <w:r w:rsidR="005213D0">
        <w:t xml:space="preserve"> </w:t>
      </w:r>
      <w:r w:rsidR="00CA5ACB">
        <w:t>(</w:t>
      </w:r>
      <w:r w:rsidR="005213D0">
        <w:t>2015</w:t>
      </w:r>
      <w:r w:rsidR="00CA5ACB">
        <w:t>)</w:t>
      </w:r>
      <w:r w:rsidR="00884212">
        <w:t>,</w:t>
      </w:r>
      <w:r w:rsidR="00A05913">
        <w:t xml:space="preserve"> and</w:t>
      </w:r>
      <w:r w:rsidR="009B7B36">
        <w:t xml:space="preserve"> </w:t>
      </w:r>
      <w:r w:rsidR="008E1D0C">
        <w:t xml:space="preserve">Table </w:t>
      </w:r>
      <w:r w:rsidR="00534C67">
        <w:t>3</w:t>
      </w:r>
      <w:r w:rsidR="008E1D0C">
        <w:t xml:space="preserve"> </w:t>
      </w:r>
      <w:r w:rsidR="00A05913">
        <w:t>details</w:t>
      </w:r>
      <w:r w:rsidR="008E1D0C">
        <w:t xml:space="preserve"> the results </w:t>
      </w:r>
      <w:r w:rsidR="00A05913">
        <w:t>using</w:t>
      </w:r>
      <w:r w:rsidR="008E1D0C">
        <w:t xml:space="preserve"> </w:t>
      </w:r>
      <w:r w:rsidR="00EF58F9">
        <w:t xml:space="preserve">the </w:t>
      </w:r>
      <w:r w:rsidR="008E1D0C">
        <w:t xml:space="preserve">differing </w:t>
      </w:r>
      <w:r w:rsidR="0040239C">
        <w:t xml:space="preserve">combinations of </w:t>
      </w:r>
      <w:r w:rsidR="008E1D0C">
        <w:t>temperature ranges</w:t>
      </w:r>
      <w:r w:rsidR="00170F5B">
        <w:t xml:space="preserve">. For </w:t>
      </w:r>
      <w:r w:rsidRPr="00F7701F">
        <w:t>δ</w:t>
      </w:r>
      <w:r w:rsidRPr="00F7701F">
        <w:rPr>
          <w:vertAlign w:val="superscript"/>
        </w:rPr>
        <w:t>13</w:t>
      </w:r>
      <w:r w:rsidRPr="00F7701F">
        <w:t>C</w:t>
      </w:r>
      <w:r w:rsidR="0040239C">
        <w:t xml:space="preserve"> values of the four species</w:t>
      </w:r>
      <w:r>
        <w:t>,</w:t>
      </w:r>
      <w:r w:rsidR="00170F5B">
        <w:t xml:space="preserve"> temperature is </w:t>
      </w:r>
      <w:r>
        <w:t xml:space="preserve">only </w:t>
      </w:r>
      <w:r w:rsidR="00170F5B">
        <w:t xml:space="preserve">significant </w:t>
      </w:r>
      <w:ins w:id="83" w:author="Elizabeth Stroud" w:date="2023-01-09T12:18:00Z">
        <w:r w:rsidR="004670E1">
          <w:t xml:space="preserve">(p&lt;0.05) </w:t>
        </w:r>
      </w:ins>
      <w:r w:rsidR="00170F5B">
        <w:t xml:space="preserve">if the 215°C batches are included </w:t>
      </w:r>
      <w:r w:rsidR="00AC7F50">
        <w:t>in</w:t>
      </w:r>
      <w:r w:rsidR="00170F5B">
        <w:t xml:space="preserve"> the analysis – regardless of whether the highest temperature is 260</w:t>
      </w:r>
      <w:r>
        <w:t>°C</w:t>
      </w:r>
      <w:r w:rsidR="00170F5B">
        <w:t xml:space="preserve"> or 300</w:t>
      </w:r>
      <w:r>
        <w:t>°C</w:t>
      </w:r>
      <w:r w:rsidR="00170F5B">
        <w:t>. Time is never significant in any of the permutations</w:t>
      </w:r>
      <w:r>
        <w:t xml:space="preserve"> (Table </w:t>
      </w:r>
      <w:r w:rsidR="00534C67">
        <w:t>3</w:t>
      </w:r>
      <w:r>
        <w:t>)</w:t>
      </w:r>
      <w:r w:rsidR="00170F5B">
        <w:t xml:space="preserve">. </w:t>
      </w:r>
      <w:ins w:id="84" w:author="Elizabeth Stroud" w:date="2023-01-09T14:27:00Z">
        <w:r w:rsidR="00BD69B0">
          <w:t>T</w:t>
        </w:r>
      </w:ins>
      <w:del w:id="85" w:author="Elizabeth Stroud" w:date="2023-01-09T14:27:00Z">
        <w:r w:rsidR="00DC2B21" w:rsidDel="00BD69B0">
          <w:delText>T</w:delText>
        </w:r>
      </w:del>
      <w:r w:rsidR="00DC2B21">
        <w:t xml:space="preserve">he </w:t>
      </w:r>
      <w:proofErr w:type="gramStart"/>
      <w:r w:rsidR="00DC2B21">
        <w:t>effect</w:t>
      </w:r>
      <w:proofErr w:type="gramEnd"/>
      <w:r w:rsidR="00DC2B21">
        <w:t xml:space="preserve"> that temperature has on </w:t>
      </w:r>
      <w:r w:rsidR="00A05913">
        <w:t xml:space="preserve">the </w:t>
      </w:r>
      <w:r w:rsidR="00DC2B21" w:rsidRPr="00964E23">
        <w:t>δ</w:t>
      </w:r>
      <w:r w:rsidR="00DC2B21" w:rsidRPr="00964E23">
        <w:rPr>
          <w:vertAlign w:val="superscript"/>
        </w:rPr>
        <w:t>13</w:t>
      </w:r>
      <w:r w:rsidR="00DC2B21" w:rsidRPr="00964E23">
        <w:t>C</w:t>
      </w:r>
      <w:r w:rsidR="00DC2B21">
        <w:t xml:space="preserve"> </w:t>
      </w:r>
      <w:r w:rsidR="00A05913">
        <w:t xml:space="preserve">value </w:t>
      </w:r>
      <w:r w:rsidR="00DC2B21">
        <w:t xml:space="preserve">is limited, with the </w:t>
      </w:r>
      <w:r w:rsidR="00AC7F50">
        <w:t>greatest</w:t>
      </w:r>
      <w:r w:rsidR="00DC2B21">
        <w:t xml:space="preserve"> impact in the 215-260°C</w:t>
      </w:r>
      <w:r w:rsidR="0032248C">
        <w:t xml:space="preserve"> and 215-300°C </w:t>
      </w:r>
      <w:r w:rsidR="00DC2B21">
        <w:t>analysis</w:t>
      </w:r>
      <w:ins w:id="86" w:author="Elizabeth Stroud" w:date="2023-01-09T14:27:00Z">
        <w:r w:rsidR="00BD69B0">
          <w:t>. Using the beta coefficient</w:t>
        </w:r>
      </w:ins>
      <w:ins w:id="87" w:author="Elizabeth Stroud" w:date="2023-01-09T14:28:00Z">
        <w:r w:rsidR="00BD69B0">
          <w:t xml:space="preserve"> (</w:t>
        </w:r>
      </w:ins>
      <w:ins w:id="88" w:author="Elizabeth Stroud" w:date="2023-01-09T14:36:00Z">
        <w:r w:rsidR="00F00E3D">
          <w:t>the mean</w:t>
        </w:r>
      </w:ins>
      <w:ins w:id="89" w:author="Elizabeth Stroud" w:date="2023-01-09T14:28:00Z">
        <w:r w:rsidR="00BD69B0">
          <w:t xml:space="preserve"> change between </w:t>
        </w:r>
      </w:ins>
      <w:ins w:id="90" w:author="Elizabeth Stroud" w:date="2023-01-09T14:35:00Z">
        <w:r w:rsidR="00BD69B0">
          <w:t xml:space="preserve">the </w:t>
        </w:r>
      </w:ins>
      <w:ins w:id="91" w:author="Elizabeth Stroud" w:date="2023-01-09T14:28:00Z">
        <w:r w:rsidR="00BD69B0">
          <w:t>outcome variable</w:t>
        </w:r>
      </w:ins>
      <w:ins w:id="92" w:author="Elizabeth Stroud" w:date="2023-01-09T14:36:00Z">
        <w:r w:rsidR="00F00E3D">
          <w:t xml:space="preserve"> – </w:t>
        </w:r>
        <w:r w:rsidR="00F00E3D" w:rsidRPr="00CA6EB8">
          <w:t>δ</w:t>
        </w:r>
        <w:r w:rsidR="00F00E3D" w:rsidRPr="00CA6EB8">
          <w:rPr>
            <w:vertAlign w:val="superscript"/>
          </w:rPr>
          <w:t>13</w:t>
        </w:r>
        <w:r w:rsidR="00F00E3D" w:rsidRPr="00CA6EB8">
          <w:t>C</w:t>
        </w:r>
      </w:ins>
      <w:ins w:id="93" w:author="Elizabeth Stroud" w:date="2023-01-09T16:45:00Z">
        <w:r w:rsidR="00026BE7">
          <w:t xml:space="preserve"> –</w:t>
        </w:r>
      </w:ins>
      <w:ins w:id="94" w:author="Elizabeth Stroud" w:date="2023-01-09T14:28:00Z">
        <w:r w:rsidR="00BD69B0">
          <w:t xml:space="preserve"> for every unit of change of the </w:t>
        </w:r>
      </w:ins>
      <w:ins w:id="95" w:author="Elizabeth Stroud" w:date="2023-01-09T14:29:00Z">
        <w:r w:rsidR="00BD69B0">
          <w:t>predator</w:t>
        </w:r>
      </w:ins>
      <w:ins w:id="96" w:author="Elizabeth Stroud" w:date="2023-01-09T14:28:00Z">
        <w:r w:rsidR="00BD69B0">
          <w:t xml:space="preserve"> variable</w:t>
        </w:r>
      </w:ins>
      <w:ins w:id="97" w:author="Elizabeth Stroud" w:date="2023-01-09T14:36:00Z">
        <w:r w:rsidR="00F00E3D">
          <w:t xml:space="preserve"> – time </w:t>
        </w:r>
      </w:ins>
      <w:ins w:id="98" w:author="Elizabeth Stroud" w:date="2023-01-09T14:37:00Z">
        <w:r w:rsidR="00F00E3D">
          <w:t>or temperature</w:t>
        </w:r>
      </w:ins>
      <w:ins w:id="99" w:author="Elizabeth Stroud" w:date="2023-01-09T14:28:00Z">
        <w:r w:rsidR="00BD69B0">
          <w:t>)</w:t>
        </w:r>
      </w:ins>
      <w:ins w:id="100" w:author="Elizabeth Stroud" w:date="2023-01-09T14:27:00Z">
        <w:r w:rsidR="00BD69B0">
          <w:t xml:space="preserve"> it can be calculated that t</w:t>
        </w:r>
      </w:ins>
      <w:ins w:id="101" w:author="Elizabeth Stroud" w:date="2023-01-09T14:29:00Z">
        <w:r w:rsidR="00BD69B0">
          <w:t>he</w:t>
        </w:r>
      </w:ins>
      <w:ins w:id="102" w:author="Elizabeth Stroud" w:date="2023-01-09T14:38:00Z">
        <w:r w:rsidR="00F00E3D">
          <w:t>re</w:t>
        </w:r>
      </w:ins>
      <w:ins w:id="103" w:author="Elizabeth Stroud" w:date="2023-01-09T14:29:00Z">
        <w:r w:rsidR="00BD69B0">
          <w:t xml:space="preserve"> is a </w:t>
        </w:r>
      </w:ins>
      <w:del w:id="104" w:author="Elizabeth Stroud" w:date="2023-01-09T14:29:00Z">
        <w:r w:rsidR="00DC2B21" w:rsidDel="00BD69B0">
          <w:delText xml:space="preserve"> with a change </w:delText>
        </w:r>
      </w:del>
      <w:del w:id="105" w:author="Elizabeth Stroud" w:date="2023-01-09T14:37:00Z">
        <w:r w:rsidR="00DC2B21" w:rsidDel="00F00E3D">
          <w:delText>of</w:delText>
        </w:r>
      </w:del>
      <w:r w:rsidR="00DC2B21">
        <w:t xml:space="preserve"> 0.0</w:t>
      </w:r>
      <w:r w:rsidR="00056BC3">
        <w:t>5</w:t>
      </w:r>
      <w:r w:rsidR="00DC2B21">
        <w:t>‰</w:t>
      </w:r>
      <w:ins w:id="106" w:author="Elizabeth Stroud" w:date="2023-01-09T14:37:00Z">
        <w:r w:rsidR="00F00E3D">
          <w:t xml:space="preserve"> change for</w:t>
        </w:r>
      </w:ins>
      <w:r w:rsidR="00DC2B21">
        <w:t xml:space="preserve"> every 15°C</w:t>
      </w:r>
      <w:r w:rsidR="00167CAA">
        <w:t>, resulting in a 0.14‰ diff</w:t>
      </w:r>
      <w:r w:rsidR="0032248C">
        <w:t>erence between 215°C and 260°C, and a difference of 0.</w:t>
      </w:r>
      <w:r w:rsidR="0040239C">
        <w:t>26</w:t>
      </w:r>
      <w:r w:rsidR="0032248C">
        <w:t>‰ between 215°C and</w:t>
      </w:r>
      <w:r w:rsidR="00C915F1">
        <w:t xml:space="preserve"> </w:t>
      </w:r>
      <w:r w:rsidR="0032248C">
        <w:t>300°C.</w:t>
      </w:r>
    </w:p>
    <w:p w14:paraId="5DA0CF0A" w14:textId="203C3573" w:rsidR="0014173E" w:rsidRDefault="0014173E" w:rsidP="00167CAA"/>
    <w:p w14:paraId="12E5CE73" w14:textId="67BFD671" w:rsidR="00C56B23" w:rsidRPr="00BE4F63" w:rsidRDefault="00054E92" w:rsidP="00167CAA">
      <w:pPr>
        <w:rPr>
          <w:sz w:val="20"/>
          <w:szCs w:val="20"/>
        </w:rPr>
      </w:pPr>
      <w:r w:rsidRPr="00BE4F63">
        <w:rPr>
          <w:sz w:val="20"/>
          <w:szCs w:val="20"/>
        </w:rPr>
        <w:t xml:space="preserve">Table </w:t>
      </w:r>
      <w:r w:rsidR="00534C67">
        <w:rPr>
          <w:sz w:val="20"/>
          <w:szCs w:val="20"/>
        </w:rPr>
        <w:t>3</w:t>
      </w:r>
      <w:r w:rsidRPr="00BE4F63">
        <w:rPr>
          <w:sz w:val="20"/>
          <w:szCs w:val="20"/>
        </w:rPr>
        <w:t>.</w:t>
      </w:r>
      <w:r w:rsidR="007D7624" w:rsidRPr="00BE4F63">
        <w:rPr>
          <w:sz w:val="20"/>
          <w:szCs w:val="20"/>
        </w:rPr>
        <w:t xml:space="preserve"> </w:t>
      </w:r>
      <w:r w:rsidR="00CF06D6" w:rsidRPr="00BE4F63">
        <w:rPr>
          <w:sz w:val="20"/>
          <w:szCs w:val="20"/>
        </w:rPr>
        <w:t>The results of a multiple linear regression with coefficients o</w:t>
      </w:r>
      <w:r w:rsidR="00250200">
        <w:rPr>
          <w:sz w:val="20"/>
          <w:szCs w:val="20"/>
        </w:rPr>
        <w:t>f</w:t>
      </w:r>
      <w:r w:rsidR="00CF06D6" w:rsidRPr="00BE4F63">
        <w:rPr>
          <w:sz w:val="20"/>
          <w:szCs w:val="20"/>
        </w:rPr>
        <w:t xml:space="preserve"> time and temperature</w:t>
      </w:r>
      <w:r w:rsidR="00CA5ACB" w:rsidRPr="00BE4F63">
        <w:rPr>
          <w:sz w:val="20"/>
          <w:szCs w:val="20"/>
        </w:rPr>
        <w:t xml:space="preserve"> on δ</w:t>
      </w:r>
      <w:r w:rsidR="00CA5ACB" w:rsidRPr="00BE4F63">
        <w:rPr>
          <w:sz w:val="20"/>
          <w:szCs w:val="20"/>
          <w:vertAlign w:val="superscript"/>
        </w:rPr>
        <w:t>13</w:t>
      </w:r>
      <w:r w:rsidR="00CA5ACB" w:rsidRPr="00BE4F63">
        <w:rPr>
          <w:sz w:val="20"/>
          <w:szCs w:val="20"/>
        </w:rPr>
        <w:t xml:space="preserve">C values, </w:t>
      </w:r>
      <w:r w:rsidR="00CF06D6" w:rsidRPr="00BE4F63">
        <w:rPr>
          <w:sz w:val="20"/>
          <w:szCs w:val="20"/>
        </w:rPr>
        <w:t xml:space="preserve">showing the p-value and the beta </w:t>
      </w:r>
      <w:r w:rsidR="007520F1" w:rsidRPr="00BE4F63">
        <w:rPr>
          <w:sz w:val="20"/>
          <w:szCs w:val="20"/>
        </w:rPr>
        <w:t>value</w:t>
      </w:r>
      <w:r w:rsidR="000E02AA">
        <w:rPr>
          <w:sz w:val="20"/>
          <w:szCs w:val="20"/>
        </w:rPr>
        <w:t xml:space="preserve"> rounded to 2 decimal places</w:t>
      </w:r>
      <w:r w:rsidR="00250200">
        <w:rPr>
          <w:sz w:val="20"/>
          <w:szCs w:val="20"/>
        </w:rPr>
        <w:t>.</w:t>
      </w:r>
      <w:r w:rsidR="00DA1A3F">
        <w:rPr>
          <w:sz w:val="20"/>
          <w:szCs w:val="20"/>
        </w:rPr>
        <w:t xml:space="preserve"> </w:t>
      </w:r>
    </w:p>
    <w:tbl>
      <w:tblPr>
        <w:tblStyle w:val="TableGrid"/>
        <w:tblW w:w="8560" w:type="dxa"/>
        <w:tblLook w:val="04A0" w:firstRow="1" w:lastRow="0" w:firstColumn="1" w:lastColumn="0" w:noHBand="0" w:noVBand="1"/>
      </w:tblPr>
      <w:tblGrid>
        <w:gridCol w:w="1391"/>
        <w:gridCol w:w="1156"/>
        <w:gridCol w:w="1559"/>
        <w:gridCol w:w="1559"/>
        <w:gridCol w:w="1595"/>
        <w:gridCol w:w="1300"/>
      </w:tblGrid>
      <w:tr w:rsidR="007D7624" w:rsidRPr="0018533E" w14:paraId="4F1481F3" w14:textId="77777777" w:rsidTr="00764457">
        <w:trPr>
          <w:trHeight w:val="320"/>
        </w:trPr>
        <w:tc>
          <w:tcPr>
            <w:tcW w:w="2547" w:type="dxa"/>
            <w:gridSpan w:val="2"/>
            <w:noWrap/>
            <w:hideMark/>
          </w:tcPr>
          <w:p w14:paraId="17254518" w14:textId="77777777" w:rsidR="007D7624" w:rsidRPr="00343F92" w:rsidRDefault="007D7624">
            <w:pPr>
              <w:rPr>
                <w:rFonts w:ascii="Calibri" w:hAnsi="Calibri" w:cs="Calibri"/>
                <w:color w:val="000000"/>
                <w:sz w:val="22"/>
                <w:szCs w:val="22"/>
              </w:rPr>
            </w:pPr>
          </w:p>
        </w:tc>
        <w:tc>
          <w:tcPr>
            <w:tcW w:w="1559" w:type="dxa"/>
            <w:noWrap/>
            <w:hideMark/>
          </w:tcPr>
          <w:p w14:paraId="1802072B" w14:textId="23F8B42F"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215-260</w:t>
            </w:r>
            <w:r w:rsidRPr="00343F92">
              <w:rPr>
                <w:sz w:val="22"/>
                <w:szCs w:val="22"/>
              </w:rPr>
              <w:t>°C</w:t>
            </w:r>
          </w:p>
        </w:tc>
        <w:tc>
          <w:tcPr>
            <w:tcW w:w="1559" w:type="dxa"/>
            <w:noWrap/>
            <w:hideMark/>
          </w:tcPr>
          <w:p w14:paraId="20D9CCDF" w14:textId="2E1AF873"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215-300</w:t>
            </w:r>
            <w:r w:rsidRPr="00343F92">
              <w:rPr>
                <w:sz w:val="22"/>
                <w:szCs w:val="22"/>
              </w:rPr>
              <w:t>°C</w:t>
            </w:r>
          </w:p>
        </w:tc>
        <w:tc>
          <w:tcPr>
            <w:tcW w:w="1595" w:type="dxa"/>
            <w:noWrap/>
            <w:hideMark/>
          </w:tcPr>
          <w:p w14:paraId="5E954F17" w14:textId="5BBA18DC"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230-260</w:t>
            </w:r>
            <w:r w:rsidRPr="00343F92">
              <w:rPr>
                <w:sz w:val="22"/>
                <w:szCs w:val="22"/>
              </w:rPr>
              <w:t>°C</w:t>
            </w:r>
          </w:p>
        </w:tc>
        <w:tc>
          <w:tcPr>
            <w:tcW w:w="1300" w:type="dxa"/>
            <w:noWrap/>
            <w:hideMark/>
          </w:tcPr>
          <w:p w14:paraId="21081B85" w14:textId="0D589BE6"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230-300</w:t>
            </w:r>
            <w:r w:rsidRPr="00343F92">
              <w:rPr>
                <w:sz w:val="22"/>
                <w:szCs w:val="22"/>
              </w:rPr>
              <w:t>°C</w:t>
            </w:r>
          </w:p>
        </w:tc>
      </w:tr>
      <w:tr w:rsidR="007D7624" w:rsidRPr="0018533E" w14:paraId="777DDF70" w14:textId="77777777" w:rsidTr="007D7624">
        <w:trPr>
          <w:trHeight w:val="320"/>
        </w:trPr>
        <w:tc>
          <w:tcPr>
            <w:tcW w:w="1129" w:type="dxa"/>
            <w:vMerge w:val="restart"/>
            <w:noWrap/>
            <w:hideMark/>
          </w:tcPr>
          <w:p w14:paraId="60CA2FCD" w14:textId="27FF73BC"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Temperature</w:t>
            </w:r>
          </w:p>
        </w:tc>
        <w:tc>
          <w:tcPr>
            <w:tcW w:w="1418" w:type="dxa"/>
          </w:tcPr>
          <w:p w14:paraId="097E762E" w14:textId="5C4E81B2"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4798B439" w14:textId="30CB257C"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4</w:t>
            </w:r>
          </w:p>
        </w:tc>
        <w:tc>
          <w:tcPr>
            <w:tcW w:w="1559" w:type="dxa"/>
            <w:noWrap/>
            <w:hideMark/>
          </w:tcPr>
          <w:p w14:paraId="4846C600" w14:textId="260A7373" w:rsidR="007D7624" w:rsidRPr="00343F92" w:rsidRDefault="000E02AA">
            <w:pPr>
              <w:jc w:val="right"/>
              <w:rPr>
                <w:rFonts w:ascii="Calibri" w:hAnsi="Calibri" w:cs="Calibri"/>
                <w:color w:val="000000"/>
                <w:sz w:val="22"/>
                <w:szCs w:val="22"/>
              </w:rPr>
            </w:pPr>
            <w:r>
              <w:rPr>
                <w:rFonts w:ascii="Calibri" w:hAnsi="Calibri" w:cs="Calibri"/>
                <w:color w:val="000000"/>
                <w:sz w:val="22"/>
                <w:szCs w:val="22"/>
              </w:rPr>
              <w:t>&lt;</w:t>
            </w:r>
            <w:r w:rsidR="000D5390" w:rsidRPr="00343F92">
              <w:rPr>
                <w:rFonts w:ascii="Calibri" w:hAnsi="Calibri" w:cs="Calibri"/>
                <w:color w:val="000000"/>
                <w:sz w:val="22"/>
                <w:szCs w:val="22"/>
              </w:rPr>
              <w:t>0.0</w:t>
            </w:r>
            <w:r>
              <w:rPr>
                <w:rFonts w:ascii="Calibri" w:hAnsi="Calibri" w:cs="Calibri"/>
                <w:color w:val="000000"/>
                <w:sz w:val="22"/>
                <w:szCs w:val="22"/>
              </w:rPr>
              <w:t>1</w:t>
            </w:r>
          </w:p>
        </w:tc>
        <w:tc>
          <w:tcPr>
            <w:tcW w:w="1595" w:type="dxa"/>
            <w:noWrap/>
            <w:hideMark/>
          </w:tcPr>
          <w:p w14:paraId="5E26B8ED" w14:textId="452F4CB9"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27</w:t>
            </w:r>
          </w:p>
        </w:tc>
        <w:tc>
          <w:tcPr>
            <w:tcW w:w="1300" w:type="dxa"/>
            <w:noWrap/>
            <w:hideMark/>
          </w:tcPr>
          <w:p w14:paraId="0E914E84" w14:textId="700AAEF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0</w:t>
            </w:r>
            <w:r w:rsidR="000E02AA">
              <w:rPr>
                <w:rFonts w:ascii="Calibri" w:hAnsi="Calibri" w:cs="Calibri"/>
                <w:color w:val="000000"/>
                <w:sz w:val="22"/>
                <w:szCs w:val="22"/>
              </w:rPr>
              <w:t>6</w:t>
            </w:r>
          </w:p>
        </w:tc>
      </w:tr>
      <w:tr w:rsidR="007D7624" w:rsidRPr="0018533E" w14:paraId="7635103D" w14:textId="77777777" w:rsidTr="007D7624">
        <w:trPr>
          <w:trHeight w:val="320"/>
        </w:trPr>
        <w:tc>
          <w:tcPr>
            <w:tcW w:w="1129" w:type="dxa"/>
            <w:vMerge/>
            <w:noWrap/>
            <w:hideMark/>
          </w:tcPr>
          <w:p w14:paraId="32F1C273" w14:textId="66208290" w:rsidR="007D7624" w:rsidRPr="00343F92" w:rsidRDefault="007D7624">
            <w:pPr>
              <w:rPr>
                <w:rFonts w:ascii="Calibri" w:hAnsi="Calibri" w:cs="Calibri"/>
                <w:color w:val="000000"/>
                <w:sz w:val="22"/>
                <w:szCs w:val="22"/>
              </w:rPr>
            </w:pPr>
          </w:p>
        </w:tc>
        <w:tc>
          <w:tcPr>
            <w:tcW w:w="1418" w:type="dxa"/>
          </w:tcPr>
          <w:p w14:paraId="365013EB" w14:textId="083DB245"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7FBD8BDE" w14:textId="04A21A6F"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25ABB88A" w14:textId="653202CC" w:rsidR="007D7624" w:rsidRPr="00343F92" w:rsidRDefault="000D5390">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95" w:type="dxa"/>
            <w:noWrap/>
            <w:hideMark/>
          </w:tcPr>
          <w:p w14:paraId="47D34765" w14:textId="52E8336E"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w:t>
            </w:r>
            <w:r w:rsidR="007D7624" w:rsidRPr="00343F92">
              <w:rPr>
                <w:rFonts w:ascii="Calibri" w:hAnsi="Calibri" w:cs="Calibri"/>
                <w:color w:val="000000"/>
                <w:sz w:val="22"/>
                <w:szCs w:val="22"/>
              </w:rPr>
              <w:t>0.0</w:t>
            </w:r>
            <w:r w:rsidR="000E02AA">
              <w:rPr>
                <w:rFonts w:ascii="Calibri" w:hAnsi="Calibri" w:cs="Calibri"/>
                <w:color w:val="000000"/>
                <w:sz w:val="22"/>
                <w:szCs w:val="22"/>
              </w:rPr>
              <w:t>1</w:t>
            </w:r>
          </w:p>
        </w:tc>
        <w:tc>
          <w:tcPr>
            <w:tcW w:w="1300" w:type="dxa"/>
            <w:noWrap/>
            <w:hideMark/>
          </w:tcPr>
          <w:p w14:paraId="0F66CF8D" w14:textId="622C18DC"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r w:rsidR="007D7624" w:rsidRPr="0018533E" w14:paraId="535C3DD7" w14:textId="77777777" w:rsidTr="007D7624">
        <w:trPr>
          <w:trHeight w:val="320"/>
        </w:trPr>
        <w:tc>
          <w:tcPr>
            <w:tcW w:w="1129" w:type="dxa"/>
            <w:vMerge w:val="restart"/>
            <w:noWrap/>
            <w:hideMark/>
          </w:tcPr>
          <w:p w14:paraId="6C7D051D" w14:textId="7F507802"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Time</w:t>
            </w:r>
          </w:p>
        </w:tc>
        <w:tc>
          <w:tcPr>
            <w:tcW w:w="1418" w:type="dxa"/>
          </w:tcPr>
          <w:p w14:paraId="0E24FF39" w14:textId="4AD2812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133A0F11" w14:textId="64E6F78B"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28</w:t>
            </w:r>
          </w:p>
        </w:tc>
        <w:tc>
          <w:tcPr>
            <w:tcW w:w="1559" w:type="dxa"/>
            <w:noWrap/>
            <w:hideMark/>
          </w:tcPr>
          <w:p w14:paraId="3560B773" w14:textId="0BB38A28"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w:t>
            </w:r>
            <w:r w:rsidR="000E02AA">
              <w:rPr>
                <w:rFonts w:ascii="Calibri" w:hAnsi="Calibri" w:cs="Calibri"/>
                <w:color w:val="000000"/>
                <w:sz w:val="22"/>
                <w:szCs w:val="22"/>
              </w:rPr>
              <w:t>3</w:t>
            </w:r>
          </w:p>
        </w:tc>
        <w:tc>
          <w:tcPr>
            <w:tcW w:w="1595" w:type="dxa"/>
            <w:noWrap/>
            <w:hideMark/>
          </w:tcPr>
          <w:p w14:paraId="5A6A7A10" w14:textId="01C7E14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w:t>
            </w:r>
            <w:r w:rsidR="000E02AA">
              <w:rPr>
                <w:rFonts w:ascii="Calibri" w:hAnsi="Calibri" w:cs="Calibri"/>
                <w:color w:val="000000"/>
                <w:sz w:val="22"/>
                <w:szCs w:val="22"/>
              </w:rPr>
              <w:t>3</w:t>
            </w:r>
          </w:p>
        </w:tc>
        <w:tc>
          <w:tcPr>
            <w:tcW w:w="1300" w:type="dxa"/>
            <w:noWrap/>
            <w:hideMark/>
          </w:tcPr>
          <w:p w14:paraId="41D995FF" w14:textId="6C19EB81"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.36</w:t>
            </w:r>
          </w:p>
        </w:tc>
      </w:tr>
      <w:tr w:rsidR="007D7624" w:rsidRPr="0018533E" w14:paraId="78C8D6A4" w14:textId="77777777" w:rsidTr="007D7624">
        <w:trPr>
          <w:trHeight w:val="320"/>
        </w:trPr>
        <w:tc>
          <w:tcPr>
            <w:tcW w:w="1129" w:type="dxa"/>
            <w:vMerge/>
            <w:noWrap/>
            <w:hideMark/>
          </w:tcPr>
          <w:p w14:paraId="14BD31A8" w14:textId="16EFC8BF" w:rsidR="007D7624" w:rsidRPr="00343F92" w:rsidRDefault="007D7624">
            <w:pPr>
              <w:rPr>
                <w:rFonts w:ascii="Calibri" w:hAnsi="Calibri" w:cs="Calibri"/>
                <w:color w:val="000000"/>
                <w:sz w:val="22"/>
                <w:szCs w:val="22"/>
              </w:rPr>
            </w:pPr>
          </w:p>
        </w:tc>
        <w:tc>
          <w:tcPr>
            <w:tcW w:w="1418" w:type="dxa"/>
          </w:tcPr>
          <w:p w14:paraId="46DB47E6" w14:textId="07F4FB0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3926B7A0" w14:textId="373DAF0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1D5F3471" w14:textId="734AA2B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595" w:type="dxa"/>
            <w:noWrap/>
            <w:hideMark/>
          </w:tcPr>
          <w:p w14:paraId="686B992E" w14:textId="60DF4B5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300" w:type="dxa"/>
            <w:noWrap/>
            <w:hideMark/>
          </w:tcPr>
          <w:p w14:paraId="02E07A84" w14:textId="4DD9831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bl>
    <w:p w14:paraId="4C6F83BF" w14:textId="77777777" w:rsidR="00816020" w:rsidRDefault="00816020"/>
    <w:p w14:paraId="6D1E09EE" w14:textId="37B83C3E" w:rsidR="00816020" w:rsidRDefault="00431E7A" w:rsidP="001F1251">
      <w:pPr>
        <w:pStyle w:val="Heading4"/>
      </w:pPr>
      <w:r>
        <w:t xml:space="preserve">3.3 </w:t>
      </w:r>
      <w:r w:rsidR="00816020">
        <w:t xml:space="preserve">Nitrogen isotope results </w:t>
      </w:r>
    </w:p>
    <w:p w14:paraId="7469F0B7" w14:textId="24A2AE09" w:rsidR="00E929AA" w:rsidRDefault="00FA4BD6" w:rsidP="00E929AA">
      <w:r>
        <w:t xml:space="preserve">The four taxa have </w:t>
      </w:r>
      <w:r w:rsidRPr="00964E23">
        <w:t>δ</w:t>
      </w:r>
      <w:r w:rsidRPr="00964E23">
        <w:rPr>
          <w:vertAlign w:val="superscript"/>
        </w:rPr>
        <w:t>1</w:t>
      </w:r>
      <w:r>
        <w:rPr>
          <w:vertAlign w:val="superscript"/>
        </w:rPr>
        <w:t>5</w:t>
      </w:r>
      <w:r>
        <w:t xml:space="preserve">N values </w:t>
      </w:r>
      <w:r w:rsidR="00045CBA">
        <w:t xml:space="preserve">ranging </w:t>
      </w:r>
      <w:r w:rsidR="00A05913" w:rsidRPr="0014173E">
        <w:t>from</w:t>
      </w:r>
      <w:r w:rsidR="00045CBA" w:rsidRPr="0014173E">
        <w:t xml:space="preserve"> </w:t>
      </w:r>
      <w:r w:rsidR="00AA0C03" w:rsidRPr="0014173E">
        <w:t>0.17</w:t>
      </w:r>
      <w:r w:rsidR="00045CBA" w:rsidRPr="0014173E">
        <w:t xml:space="preserve"> to </w:t>
      </w:r>
      <w:r w:rsidR="00730CC1" w:rsidRPr="0014173E">
        <w:t>4</w:t>
      </w:r>
      <w:r w:rsidR="00AA0C03" w:rsidRPr="0014173E">
        <w:t>.1</w:t>
      </w:r>
      <w:r w:rsidR="00045CBA" w:rsidRPr="0014173E">
        <w:t xml:space="preserve"> ‰ </w:t>
      </w:r>
      <w:r w:rsidR="00484DC7" w:rsidRPr="0014173E">
        <w:t>for the uncharred material</w:t>
      </w:r>
      <w:r w:rsidRPr="0014173E">
        <w:t xml:space="preserve"> while the charred material is more variable </w:t>
      </w:r>
      <w:r w:rsidR="00045CBA" w:rsidRPr="0014173E">
        <w:t>(</w:t>
      </w:r>
      <w:r w:rsidRPr="0014173E">
        <w:t xml:space="preserve">-0.1 to </w:t>
      </w:r>
      <w:r w:rsidR="00AA0C03" w:rsidRPr="0014173E">
        <w:t>6.2</w:t>
      </w:r>
      <w:r w:rsidRPr="0014173E">
        <w:t>‰</w:t>
      </w:r>
      <w:r w:rsidR="00045CBA" w:rsidRPr="0014173E">
        <w:t>)</w:t>
      </w:r>
      <w:r w:rsidRPr="0014173E">
        <w:t>.</w:t>
      </w:r>
      <w:r>
        <w:t xml:space="preserve"> </w:t>
      </w:r>
      <w:r w:rsidR="00E929AA">
        <w:t xml:space="preserve">Rye is the most variable of the four taxa, with </w:t>
      </w:r>
      <w:r w:rsidR="00314163">
        <w:t xml:space="preserve">the </w:t>
      </w:r>
      <w:r w:rsidR="00314163" w:rsidRPr="00E94E37">
        <w:t>δ</w:t>
      </w:r>
      <w:r w:rsidR="00314163" w:rsidRPr="00E94E37">
        <w:rPr>
          <w:vertAlign w:val="superscript"/>
        </w:rPr>
        <w:t>15</w:t>
      </w:r>
      <w:r w:rsidR="00314163" w:rsidRPr="00E94E37">
        <w:t>N</w:t>
      </w:r>
      <w:r w:rsidR="00314163">
        <w:t xml:space="preserve"> values of its </w:t>
      </w:r>
      <w:r w:rsidR="00E929AA">
        <w:t xml:space="preserve">215°C material </w:t>
      </w:r>
      <w:r w:rsidR="00884212">
        <w:t>particularly so</w:t>
      </w:r>
      <w:r w:rsidR="00E929AA">
        <w:t>. Wheat</w:t>
      </w:r>
      <w:r w:rsidR="00314163">
        <w:t>’s</w:t>
      </w:r>
      <w:r w:rsidR="00E929AA">
        <w:t xml:space="preserve"> </w:t>
      </w:r>
      <w:r w:rsidR="00314163" w:rsidRPr="00E94E37">
        <w:t>δ</w:t>
      </w:r>
      <w:r w:rsidR="00314163" w:rsidRPr="00E94E37">
        <w:rPr>
          <w:vertAlign w:val="superscript"/>
        </w:rPr>
        <w:t>15</w:t>
      </w:r>
      <w:r w:rsidR="00314163" w:rsidRPr="00E94E37">
        <w:t>N</w:t>
      </w:r>
      <w:r w:rsidR="00314163">
        <w:t xml:space="preserve"> values </w:t>
      </w:r>
      <w:r w:rsidR="00E9680E">
        <w:t xml:space="preserve">are </w:t>
      </w:r>
      <w:r w:rsidR="00E929AA">
        <w:t xml:space="preserve">variable </w:t>
      </w:r>
      <w:r w:rsidR="00240E5B">
        <w:t xml:space="preserve">at </w:t>
      </w:r>
      <w:r w:rsidR="00E929AA">
        <w:t xml:space="preserve">lower charring temperature batches, </w:t>
      </w:r>
      <w:r w:rsidR="006D4BC5">
        <w:t xml:space="preserve">compared to </w:t>
      </w:r>
      <w:r w:rsidR="00E929AA">
        <w:t xml:space="preserve">the 260°C and 300°C samples. </w:t>
      </w:r>
      <w:r w:rsidR="006D4BC5">
        <w:t xml:space="preserve">The variability is higher for </w:t>
      </w:r>
      <w:r w:rsidR="006D4BC5" w:rsidRPr="00964E23">
        <w:t>δ</w:t>
      </w:r>
      <w:r w:rsidR="006D4BC5" w:rsidRPr="00964E23">
        <w:rPr>
          <w:vertAlign w:val="superscript"/>
        </w:rPr>
        <w:t>1</w:t>
      </w:r>
      <w:r w:rsidR="006D4BC5">
        <w:rPr>
          <w:vertAlign w:val="superscript"/>
        </w:rPr>
        <w:t>5</w:t>
      </w:r>
      <w:r w:rsidR="006D4BC5">
        <w:t xml:space="preserve">N </w:t>
      </w:r>
      <w:r w:rsidR="00A05913">
        <w:t xml:space="preserve">values </w:t>
      </w:r>
      <w:r w:rsidR="006D4BC5">
        <w:t xml:space="preserve">compared to </w:t>
      </w:r>
      <w:r w:rsidR="006D4BC5" w:rsidRPr="00964E23">
        <w:t>δ</w:t>
      </w:r>
      <w:r w:rsidR="006D4BC5" w:rsidRPr="00964E23">
        <w:rPr>
          <w:vertAlign w:val="superscript"/>
        </w:rPr>
        <w:t>13</w:t>
      </w:r>
      <w:r w:rsidR="006D4BC5" w:rsidRPr="00964E23">
        <w:t>C</w:t>
      </w:r>
      <w:r w:rsidR="00A05913">
        <w:t xml:space="preserve"> values</w:t>
      </w:r>
      <w:r w:rsidR="006D4BC5">
        <w:t xml:space="preserve">, something also noted by Nitsch et al. </w:t>
      </w:r>
      <w:r w:rsidR="0032248C">
        <w:t>(</w:t>
      </w:r>
      <w:r w:rsidR="006D4BC5">
        <w:t>2015</w:t>
      </w:r>
      <w:r w:rsidR="0032248C">
        <w:t>)</w:t>
      </w:r>
      <w:r w:rsidR="006D4BC5">
        <w:t xml:space="preserve">. </w:t>
      </w:r>
    </w:p>
    <w:p w14:paraId="784C6ED7" w14:textId="77777777" w:rsidR="00E929AA" w:rsidRDefault="00E929AA" w:rsidP="002F169F"/>
    <w:p w14:paraId="71475CAF" w14:textId="5256317C" w:rsidR="00314163" w:rsidRDefault="00FF612E">
      <w:r>
        <w:t>There are notable trends detected when comparing</w:t>
      </w:r>
      <w:r w:rsidR="00C70E92">
        <w:t xml:space="preserve"> the charred</w:t>
      </w:r>
      <w:r w:rsidR="005E4E93">
        <w:t xml:space="preserve"> samples</w:t>
      </w:r>
      <w:r w:rsidR="00C70E92">
        <w:t xml:space="preserve"> to the </w:t>
      </w:r>
      <w:r w:rsidR="00D24F72">
        <w:t>average</w:t>
      </w:r>
      <w:r w:rsidR="00E929AA">
        <w:t>d</w:t>
      </w:r>
      <w:r w:rsidR="00D24F72">
        <w:t xml:space="preserve"> </w:t>
      </w:r>
      <w:r w:rsidR="00C70E92">
        <w:t xml:space="preserve">uncharred </w:t>
      </w:r>
      <w:r w:rsidR="00E929AA">
        <w:t>value</w:t>
      </w:r>
      <w:r w:rsidR="005F3201">
        <w:t xml:space="preserve"> (Figure </w:t>
      </w:r>
      <w:r w:rsidR="00BB02A1">
        <w:t>4</w:t>
      </w:r>
      <w:r w:rsidR="00E929AA">
        <w:t>)</w:t>
      </w:r>
      <w:r w:rsidR="006D4BC5">
        <w:t>.</w:t>
      </w:r>
      <w:r w:rsidR="00C70E92">
        <w:t xml:space="preserve"> </w:t>
      </w:r>
      <w:r w:rsidR="00D24F72">
        <w:t>Rye</w:t>
      </w:r>
      <w:r w:rsidR="00472C5D">
        <w:t xml:space="preserve">’s 215°C </w:t>
      </w:r>
      <w:r w:rsidR="00F64A9F">
        <w:t>4- and 8-hour</w:t>
      </w:r>
      <w:r w:rsidR="002B5BF9">
        <w:t xml:space="preserve"> </w:t>
      </w:r>
      <w:r w:rsidR="00472C5D">
        <w:t xml:space="preserve">samples have a mean </w:t>
      </w:r>
      <w:r w:rsidR="00426EF7">
        <w:t xml:space="preserve">similar to </w:t>
      </w:r>
      <w:r w:rsidR="00472C5D">
        <w:t xml:space="preserve">that of the uncharred material, </w:t>
      </w:r>
      <w:r w:rsidR="00E929AA">
        <w:t xml:space="preserve">while </w:t>
      </w:r>
      <w:r w:rsidR="00692175">
        <w:t xml:space="preserve">two of the </w:t>
      </w:r>
      <w:r w:rsidR="00472C5D">
        <w:t xml:space="preserve">subsequent </w:t>
      </w:r>
      <w:r w:rsidR="002B5BF9">
        <w:t xml:space="preserve">215°C </w:t>
      </w:r>
      <w:r w:rsidR="00F64A9F">
        <w:t>24-hour</w:t>
      </w:r>
      <w:r w:rsidR="002B5BF9">
        <w:t xml:space="preserve"> samples have </w:t>
      </w:r>
      <w:r w:rsidR="00692175">
        <w:t xml:space="preserve">some of the </w:t>
      </w:r>
      <w:r w:rsidR="002B5BF9">
        <w:t xml:space="preserve">highest deviation from the uncharred mean. </w:t>
      </w:r>
      <w:r w:rsidR="00663388">
        <w:t>From 230</w:t>
      </w:r>
      <w:r w:rsidR="00663388">
        <w:sym w:font="Symbol" w:char="F0B0"/>
      </w:r>
      <w:r w:rsidR="00663388">
        <w:t>C onwards</w:t>
      </w:r>
      <w:r w:rsidR="00472C5D">
        <w:t xml:space="preserve"> </w:t>
      </w:r>
      <w:r w:rsidR="00314163" w:rsidRPr="00E94E37">
        <w:t>δ</w:t>
      </w:r>
      <w:r w:rsidR="00314163" w:rsidRPr="00E94E37">
        <w:rPr>
          <w:vertAlign w:val="superscript"/>
        </w:rPr>
        <w:t>15</w:t>
      </w:r>
      <w:r w:rsidR="00314163" w:rsidRPr="00E94E37">
        <w:t>N</w:t>
      </w:r>
      <w:r w:rsidR="00663388">
        <w:t xml:space="preserve"> values</w:t>
      </w:r>
      <w:r w:rsidR="00314163">
        <w:t xml:space="preserve"> </w:t>
      </w:r>
      <w:r w:rsidR="00663388">
        <w:t xml:space="preserve">decrease as </w:t>
      </w:r>
      <w:r w:rsidR="006D4BC5">
        <w:t>temperature</w:t>
      </w:r>
      <w:r w:rsidR="00663388">
        <w:t xml:space="preserve"> increases till </w:t>
      </w:r>
      <w:r w:rsidR="006D4BC5">
        <w:t>the</w:t>
      </w:r>
      <w:r w:rsidR="00472C5D">
        <w:t xml:space="preserve"> </w:t>
      </w:r>
      <w:r w:rsidR="000606B1">
        <w:t>300°</w:t>
      </w:r>
      <w:r w:rsidR="00047FDD">
        <w:t>C</w:t>
      </w:r>
      <w:r w:rsidR="00472C5D">
        <w:t xml:space="preserve"> samples</w:t>
      </w:r>
      <w:r w:rsidR="00381012">
        <w:t>, which</w:t>
      </w:r>
      <w:r w:rsidR="00047FDD">
        <w:t xml:space="preserve"> </w:t>
      </w:r>
      <w:r w:rsidR="00472C5D">
        <w:t>hav</w:t>
      </w:r>
      <w:r w:rsidR="006D4BC5">
        <w:t>e</w:t>
      </w:r>
      <w:r w:rsidR="00472C5D">
        <w:t xml:space="preserve"> similar </w:t>
      </w:r>
      <w:r w:rsidR="006D4BC5">
        <w:t>value</w:t>
      </w:r>
      <w:r w:rsidR="00381012">
        <w:t>s</w:t>
      </w:r>
      <w:r w:rsidR="006D4BC5">
        <w:t xml:space="preserve"> </w:t>
      </w:r>
      <w:r w:rsidR="00047FDD">
        <w:t>to the uncharred material.</w:t>
      </w:r>
      <w:r w:rsidR="000606B1">
        <w:t xml:space="preserve"> </w:t>
      </w:r>
      <w:r w:rsidR="008F6C14">
        <w:t xml:space="preserve">Oat samples </w:t>
      </w:r>
      <w:r w:rsidR="000606B1">
        <w:t xml:space="preserve">show </w:t>
      </w:r>
      <w:r w:rsidR="00472C5D">
        <w:t xml:space="preserve">an initial increase </w:t>
      </w:r>
      <w:r w:rsidR="00314163">
        <w:t xml:space="preserve">in </w:t>
      </w:r>
      <w:r w:rsidR="00314163" w:rsidRPr="00E94E37">
        <w:t>δ</w:t>
      </w:r>
      <w:r w:rsidR="00314163" w:rsidRPr="00E94E37">
        <w:rPr>
          <w:vertAlign w:val="superscript"/>
        </w:rPr>
        <w:t>15</w:t>
      </w:r>
      <w:r w:rsidR="00314163" w:rsidRPr="00E94E37">
        <w:t>N</w:t>
      </w:r>
      <w:r w:rsidR="00314163">
        <w:t xml:space="preserve"> value </w:t>
      </w:r>
      <w:del w:id="107" w:author="Elizabeth Stroud" w:date="2023-01-09T12:21:00Z">
        <w:r w:rsidR="00472C5D" w:rsidDel="004670E1">
          <w:delText xml:space="preserve">at </w:delText>
        </w:r>
      </w:del>
      <w:ins w:id="108" w:author="Elizabeth Stroud" w:date="2023-01-09T12:21:00Z">
        <w:r w:rsidR="004670E1">
          <w:t xml:space="preserve">from uncharred to </w:t>
        </w:r>
      </w:ins>
      <w:r w:rsidR="00472C5D">
        <w:t>215°C</w:t>
      </w:r>
      <w:r w:rsidR="002B5BF9">
        <w:t>, the largest difference from the uncharred mean</w:t>
      </w:r>
      <w:r w:rsidR="00250200">
        <w:t>,</w:t>
      </w:r>
      <w:r w:rsidR="00472C5D">
        <w:t xml:space="preserve"> </w:t>
      </w:r>
      <w:del w:id="109" w:author="Elizabeth Stroud" w:date="2023-01-09T12:22:00Z">
        <w:r w:rsidR="00472C5D" w:rsidDel="001B3287">
          <w:delText>and then</w:delText>
        </w:r>
      </w:del>
      <w:ins w:id="110" w:author="Elizabeth Stroud" w:date="2023-01-09T12:22:00Z">
        <w:r w:rsidR="001B3287">
          <w:t>while the 230</w:t>
        </w:r>
        <w:r w:rsidR="001B3287">
          <w:sym w:font="Symbol" w:char="F0B0"/>
        </w:r>
        <w:r w:rsidR="001B3287">
          <w:t xml:space="preserve">C - </w:t>
        </w:r>
      </w:ins>
      <w:ins w:id="111" w:author="Elizabeth Stroud" w:date="2023-01-09T12:42:00Z">
        <w:r w:rsidR="007438CD">
          <w:t>245</w:t>
        </w:r>
      </w:ins>
      <w:ins w:id="112" w:author="Elizabeth Stroud" w:date="2023-01-09T12:22:00Z">
        <w:r w:rsidR="001B3287">
          <w:sym w:font="Symbol" w:char="F0B0"/>
        </w:r>
        <w:r w:rsidR="001B3287">
          <w:t xml:space="preserve">C </w:t>
        </w:r>
      </w:ins>
      <w:del w:id="113" w:author="Elizabeth Stroud" w:date="2023-01-09T12:22:00Z">
        <w:r w:rsidR="00472C5D" w:rsidDel="001B3287">
          <w:delText xml:space="preserve"> </w:delText>
        </w:r>
      </w:del>
      <w:ins w:id="114" w:author="Elizabeth Stroud" w:date="2023-01-09T12:21:00Z">
        <w:r w:rsidR="001B3287">
          <w:t xml:space="preserve">temperature batches </w:t>
        </w:r>
      </w:ins>
      <w:del w:id="115" w:author="Elizabeth Stroud" w:date="2023-01-09T12:21:00Z">
        <w:r w:rsidR="00472C5D" w:rsidDel="001B3287">
          <w:delText xml:space="preserve">a subsequent </w:delText>
        </w:r>
        <w:r w:rsidR="000606B1" w:rsidDel="001B3287">
          <w:delText xml:space="preserve">downwards trend in </w:delText>
        </w:r>
        <w:r w:rsidR="00E929AA" w:rsidRPr="00964E23" w:rsidDel="001B3287">
          <w:delText>δ</w:delText>
        </w:r>
        <w:r w:rsidR="000606B1" w:rsidRPr="00CF7085" w:rsidDel="001B3287">
          <w:rPr>
            <w:vertAlign w:val="superscript"/>
          </w:rPr>
          <w:delText>15</w:delText>
        </w:r>
        <w:r w:rsidR="000606B1" w:rsidRPr="00CF7085" w:rsidDel="001B3287">
          <w:delText>N</w:delText>
        </w:r>
        <w:r w:rsidR="000606B1" w:rsidDel="001B3287">
          <w:delText xml:space="preserve"> values</w:delText>
        </w:r>
        <w:r w:rsidR="00250200" w:rsidDel="001B3287">
          <w:delText xml:space="preserve"> in</w:delText>
        </w:r>
        <w:r w:rsidR="002B5BF9" w:rsidDel="001B3287">
          <w:delText xml:space="preserve"> the following temperature batches</w:delText>
        </w:r>
        <w:r w:rsidR="00472C5D" w:rsidDel="001B3287">
          <w:delText>.</w:delText>
        </w:r>
      </w:del>
      <w:ins w:id="116" w:author="Elizabeth Stroud" w:date="2023-01-09T12:42:00Z">
        <w:r w:rsidR="007438CD">
          <w:t>subsequently decreas</w:t>
        </w:r>
      </w:ins>
      <w:ins w:id="117" w:author="Elizabeth Stroud" w:date="2023-01-09T12:45:00Z">
        <w:r w:rsidR="007438CD">
          <w:t>e from that high</w:t>
        </w:r>
      </w:ins>
      <w:del w:id="118" w:author="Elizabeth Stroud" w:date="2023-01-09T12:42:00Z">
        <w:r w:rsidR="00472C5D" w:rsidDel="007438CD">
          <w:delText xml:space="preserve"> </w:delText>
        </w:r>
      </w:del>
      <w:ins w:id="119" w:author="Elizabeth Stroud" w:date="2023-01-09T12:31:00Z">
        <w:r w:rsidR="001B3287">
          <w:t xml:space="preserve">, with the mean </w:t>
        </w:r>
        <w:r w:rsidR="001B3287" w:rsidRPr="00CA6EB8">
          <w:t>δ</w:t>
        </w:r>
        <w:r w:rsidR="001B3287" w:rsidRPr="00CA6EB8">
          <w:rPr>
            <w:vertAlign w:val="superscript"/>
          </w:rPr>
          <w:t>13</w:t>
        </w:r>
        <w:r w:rsidR="001B3287" w:rsidRPr="00CA6EB8">
          <w:t>C</w:t>
        </w:r>
        <w:r w:rsidR="001B3287">
          <w:t xml:space="preserve"> values</w:t>
        </w:r>
      </w:ins>
      <w:ins w:id="120" w:author="Elizabeth Stroud" w:date="2023-01-09T12:43:00Z">
        <w:r w:rsidR="007438CD">
          <w:t xml:space="preserve"> </w:t>
        </w:r>
      </w:ins>
      <w:ins w:id="121" w:author="Elizabeth Stroud" w:date="2023-01-09T12:44:00Z">
        <w:r w:rsidR="007438CD">
          <w:t>plateauing for the</w:t>
        </w:r>
      </w:ins>
      <w:ins w:id="122" w:author="Elizabeth Stroud" w:date="2023-01-09T12:43:00Z">
        <w:r w:rsidR="007438CD">
          <w:t xml:space="preserve"> 260</w:t>
        </w:r>
        <w:r w:rsidR="007438CD">
          <w:sym w:font="Symbol" w:char="F0B0"/>
        </w:r>
        <w:r w:rsidR="007438CD">
          <w:t>C – 300</w:t>
        </w:r>
        <w:r w:rsidR="007438CD">
          <w:sym w:font="Symbol" w:char="F0B0"/>
        </w:r>
        <w:r w:rsidR="007438CD">
          <w:t>C batches</w:t>
        </w:r>
      </w:ins>
      <w:ins w:id="123" w:author="Elizabeth Stroud" w:date="2023-01-09T12:44:00Z">
        <w:r w:rsidR="007438CD">
          <w:t xml:space="preserve">. </w:t>
        </w:r>
      </w:ins>
      <w:ins w:id="124" w:author="Elizabeth Stroud" w:date="2023-01-09T17:16:00Z">
        <w:r w:rsidR="00192464">
          <w:t xml:space="preserve">Hulled </w:t>
        </w:r>
      </w:ins>
      <w:r w:rsidR="000606B1">
        <w:t>Barley</w:t>
      </w:r>
      <w:r w:rsidR="002B5BF9">
        <w:t xml:space="preserve"> and </w:t>
      </w:r>
      <w:ins w:id="125" w:author="Elizabeth Stroud" w:date="2023-01-09T17:16:00Z">
        <w:r w:rsidR="00192464">
          <w:t xml:space="preserve">bread </w:t>
        </w:r>
      </w:ins>
      <w:r w:rsidR="002B5BF9">
        <w:t>wheat</w:t>
      </w:r>
      <w:r w:rsidR="000606B1">
        <w:t xml:space="preserve"> </w:t>
      </w:r>
      <w:r w:rsidR="00314163" w:rsidRPr="00E94E37">
        <w:t>δ</w:t>
      </w:r>
      <w:r w:rsidR="00314163" w:rsidRPr="00E94E37">
        <w:rPr>
          <w:vertAlign w:val="superscript"/>
        </w:rPr>
        <w:t>15</w:t>
      </w:r>
      <w:r w:rsidR="00314163" w:rsidRPr="00E94E37">
        <w:t>N</w:t>
      </w:r>
      <w:r w:rsidR="00314163">
        <w:t xml:space="preserve"> value variabilit</w:t>
      </w:r>
      <w:r w:rsidR="00884212">
        <w:t>ies</w:t>
      </w:r>
      <w:r w:rsidR="00314163">
        <w:t xml:space="preserve"> </w:t>
      </w:r>
      <w:r w:rsidR="00F64A9F">
        <w:t>differ,</w:t>
      </w:r>
      <w:r w:rsidR="000606B1">
        <w:t xml:space="preserve"> </w:t>
      </w:r>
      <w:r w:rsidR="00884212">
        <w:t>being less variable</w:t>
      </w:r>
      <w:r w:rsidR="002B5BF9">
        <w:t xml:space="preserve"> than rye and</w:t>
      </w:r>
      <w:r w:rsidR="00626655">
        <w:t xml:space="preserve"> oat.</w:t>
      </w:r>
      <w:r w:rsidR="002B5BF9">
        <w:t xml:space="preserve"> </w:t>
      </w:r>
      <w:del w:id="126" w:author="Elizabeth Stroud" w:date="2023-01-09T12:50:00Z">
        <w:r w:rsidR="002B5BF9" w:rsidDel="007438CD">
          <w:delText>There tends to be a</w:delText>
        </w:r>
      </w:del>
      <w:ins w:id="127" w:author="Elizabeth Stroud" w:date="2023-01-09T17:16:00Z">
        <w:r w:rsidR="00192464">
          <w:t>Bread w</w:t>
        </w:r>
      </w:ins>
      <w:ins w:id="128" w:author="Elizabeth Stroud" w:date="2023-01-09T12:50:00Z">
        <w:r w:rsidR="007438CD">
          <w:t>heat shows a</w:t>
        </w:r>
      </w:ins>
      <w:r w:rsidR="002B5BF9">
        <w:t xml:space="preserve"> trend of increa</w:t>
      </w:r>
      <w:r w:rsidR="00250200">
        <w:t>sing</w:t>
      </w:r>
      <w:r w:rsidR="002B5BF9">
        <w:t xml:space="preserve"> </w:t>
      </w:r>
      <w:r w:rsidR="002B5BF9" w:rsidRPr="00EA57DB">
        <w:t>δ</w:t>
      </w:r>
      <w:r w:rsidR="002B5BF9" w:rsidRPr="00EA57DB">
        <w:rPr>
          <w:vertAlign w:val="superscript"/>
        </w:rPr>
        <w:t>15</w:t>
      </w:r>
      <w:r w:rsidR="002B5BF9" w:rsidRPr="00EA57DB">
        <w:t>N</w:t>
      </w:r>
      <w:r w:rsidR="002B5BF9">
        <w:t xml:space="preserve"> values as temperature increases, resulting in the higher temperature</w:t>
      </w:r>
      <w:r w:rsidR="00250200">
        <w:t>s</w:t>
      </w:r>
      <w:r w:rsidR="002B5BF9">
        <w:t xml:space="preserve"> hav</w:t>
      </w:r>
      <w:r w:rsidR="00250200">
        <w:t>ing</w:t>
      </w:r>
      <w:r w:rsidR="002B5BF9">
        <w:t xml:space="preserve"> the largest difference from the uncharred material</w:t>
      </w:r>
      <w:r w:rsidR="004D4EB3">
        <w:t>, corroborating a similar observation by Nitsch et al. (2015)</w:t>
      </w:r>
      <w:r w:rsidR="002B5BF9">
        <w:t>.</w:t>
      </w:r>
    </w:p>
    <w:p w14:paraId="562F1263" w14:textId="3C6F7621" w:rsidR="00BE4F63" w:rsidRDefault="008B45F8">
      <w:r>
        <w:rPr>
          <w:noProof/>
        </w:rPr>
        <w:lastRenderedPageBreak/>
        <w:drawing>
          <wp:inline distT="0" distB="0" distL="0" distR="0" wp14:anchorId="7A5A0430" wp14:editId="43FC8826">
            <wp:extent cx="5727700" cy="46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57" b="12148"/>
                    <a:stretch/>
                  </pic:blipFill>
                  <pic:spPr bwMode="auto">
                    <a:xfrm>
                      <a:off x="0" y="0"/>
                      <a:ext cx="5727700" cy="4675632"/>
                    </a:xfrm>
                    <a:prstGeom prst="rect">
                      <a:avLst/>
                    </a:prstGeom>
                    <a:ln>
                      <a:noFill/>
                    </a:ln>
                    <a:extLst>
                      <a:ext uri="{53640926-AAD7-44D8-BBD7-CCE9431645EC}">
                        <a14:shadowObscured xmlns:a14="http://schemas.microsoft.com/office/drawing/2010/main"/>
                      </a:ext>
                    </a:extLst>
                  </pic:spPr>
                </pic:pic>
              </a:graphicData>
            </a:graphic>
          </wp:inline>
        </w:drawing>
      </w:r>
    </w:p>
    <w:p w14:paraId="24FB19EF" w14:textId="0CC92B18" w:rsidR="005F3201" w:rsidRPr="00BE4F63" w:rsidRDefault="005F3201">
      <w:r w:rsidRPr="00BE4F63">
        <w:rPr>
          <w:sz w:val="20"/>
          <w:szCs w:val="20"/>
        </w:rPr>
        <w:t xml:space="preserve">Figure </w:t>
      </w:r>
      <w:r w:rsidR="00BB02A1">
        <w:rPr>
          <w:sz w:val="20"/>
          <w:szCs w:val="20"/>
        </w:rPr>
        <w:t>4</w:t>
      </w:r>
      <w:r w:rsidRPr="00BE4F63">
        <w:rPr>
          <w:sz w:val="20"/>
          <w:szCs w:val="20"/>
        </w:rPr>
        <w:t xml:space="preserve">. </w:t>
      </w:r>
      <w:r w:rsidR="005A10F9" w:rsidRPr="00BE4F63">
        <w:rPr>
          <w:sz w:val="20"/>
          <w:szCs w:val="20"/>
        </w:rPr>
        <w:t>The δ</w:t>
      </w:r>
      <w:r w:rsidR="005A10F9" w:rsidRPr="00BE4F63">
        <w:rPr>
          <w:sz w:val="20"/>
          <w:szCs w:val="20"/>
          <w:vertAlign w:val="superscript"/>
        </w:rPr>
        <w:t>15</w:t>
      </w:r>
      <w:r w:rsidR="005A10F9" w:rsidRPr="00BE4F63">
        <w:rPr>
          <w:sz w:val="20"/>
          <w:szCs w:val="20"/>
        </w:rPr>
        <w:t>N values of barley, bread wheat (BW), oat and rye for the different times and temperature compared to the</w:t>
      </w:r>
      <w:r w:rsidR="00314163">
        <w:rPr>
          <w:sz w:val="20"/>
          <w:szCs w:val="20"/>
        </w:rPr>
        <w:t xml:space="preserve"> mean</w:t>
      </w:r>
      <w:r w:rsidR="005A10F9" w:rsidRPr="00BE4F63">
        <w:rPr>
          <w:sz w:val="20"/>
          <w:szCs w:val="20"/>
        </w:rPr>
        <w:t xml:space="preserve"> δ</w:t>
      </w:r>
      <w:r w:rsidR="005A10F9" w:rsidRPr="00BE4F63">
        <w:rPr>
          <w:sz w:val="20"/>
          <w:szCs w:val="20"/>
          <w:vertAlign w:val="superscript"/>
        </w:rPr>
        <w:t>15</w:t>
      </w:r>
      <w:r w:rsidR="005A10F9" w:rsidRPr="00BE4F63">
        <w:rPr>
          <w:sz w:val="20"/>
          <w:szCs w:val="20"/>
        </w:rPr>
        <w:t>N</w:t>
      </w:r>
      <w:r w:rsidR="00314163">
        <w:rPr>
          <w:sz w:val="20"/>
          <w:szCs w:val="20"/>
        </w:rPr>
        <w:t xml:space="preserve"> value</w:t>
      </w:r>
      <w:r w:rsidR="005A10F9" w:rsidRPr="00BE4F63">
        <w:rPr>
          <w:sz w:val="20"/>
          <w:szCs w:val="20"/>
        </w:rPr>
        <w:t xml:space="preserve"> of uncharred replicates</w:t>
      </w:r>
    </w:p>
    <w:p w14:paraId="7442FC18" w14:textId="77777777" w:rsidR="005F3201" w:rsidRDefault="005F3201"/>
    <w:p w14:paraId="773A4B70" w14:textId="410D2EA9" w:rsidR="00C70E92" w:rsidRPr="00F00E3D" w:rsidRDefault="000E32C1">
      <w:r>
        <w:t>Statistical analysis</w:t>
      </w:r>
      <w:r w:rsidR="00AB106A">
        <w:t xml:space="preserve"> of the</w:t>
      </w:r>
      <w:r w:rsidR="004D4EB3">
        <w:t xml:space="preserve"> isotopic values of</w:t>
      </w:r>
      <w:r w:rsidR="00AB106A">
        <w:t xml:space="preserve"> charred material was conducted using a</w:t>
      </w:r>
      <w:r w:rsidR="002F169F">
        <w:t xml:space="preserve"> multiple linear regression with coefficients for temperature, time and species</w:t>
      </w:r>
      <w:r w:rsidR="00FB1E00">
        <w:t>;</w:t>
      </w:r>
      <w:r w:rsidR="00E929AA">
        <w:t xml:space="preserve"> the same method as used for the carbon </w:t>
      </w:r>
      <w:r w:rsidR="00314163">
        <w:t xml:space="preserve">isotope </w:t>
      </w:r>
      <w:r w:rsidR="00E929AA">
        <w:t>analysis</w:t>
      </w:r>
      <w:r w:rsidR="002F169F">
        <w:t xml:space="preserve">. </w:t>
      </w:r>
      <w:r w:rsidR="00032647">
        <w:t>When the 215°C batches are include</w:t>
      </w:r>
      <w:r w:rsidR="003E3E31">
        <w:t>d</w:t>
      </w:r>
      <w:r w:rsidR="00032647">
        <w:t xml:space="preserve"> as the lowest </w:t>
      </w:r>
      <w:r w:rsidR="00032647" w:rsidRPr="00F00E3D">
        <w:t>temperature</w:t>
      </w:r>
      <w:r w:rsidR="007E57C5" w:rsidRPr="00F00E3D">
        <w:t>,</w:t>
      </w:r>
      <w:r w:rsidR="00032647" w:rsidRPr="00F00E3D">
        <w:t xml:space="preserve"> </w:t>
      </w:r>
      <w:r w:rsidR="008F6C14" w:rsidRPr="00F00E3D">
        <w:t xml:space="preserve">both </w:t>
      </w:r>
      <w:r w:rsidR="00032647" w:rsidRPr="00F00E3D">
        <w:t xml:space="preserve">time </w:t>
      </w:r>
      <w:r w:rsidR="008F6C14" w:rsidRPr="00F00E3D">
        <w:t xml:space="preserve">and temperature </w:t>
      </w:r>
      <w:r w:rsidR="0086498A" w:rsidRPr="00F00E3D">
        <w:t xml:space="preserve">are </w:t>
      </w:r>
      <w:r w:rsidR="00032647" w:rsidRPr="00F00E3D">
        <w:t>significant</w:t>
      </w:r>
      <w:r w:rsidR="00857928" w:rsidRPr="00F00E3D">
        <w:t xml:space="preserve"> in the regression model</w:t>
      </w:r>
      <w:r w:rsidR="008F6C14" w:rsidRPr="00F00E3D">
        <w:t xml:space="preserve"> </w:t>
      </w:r>
      <w:r w:rsidR="00032647" w:rsidRPr="00F00E3D">
        <w:t>– regardless of whether the highest</w:t>
      </w:r>
      <w:r w:rsidR="006A7EF1" w:rsidRPr="00F00E3D">
        <w:t xml:space="preserve"> temperature is 260°C or 300°C</w:t>
      </w:r>
      <w:r w:rsidR="0040239C" w:rsidRPr="00F00E3D">
        <w:t xml:space="preserve"> (Table </w:t>
      </w:r>
      <w:r w:rsidR="00534C67" w:rsidRPr="00F00E3D">
        <w:t>4</w:t>
      </w:r>
      <w:r w:rsidR="0040239C" w:rsidRPr="00F00E3D">
        <w:t>)</w:t>
      </w:r>
      <w:r w:rsidR="006A7EF1" w:rsidRPr="00F00E3D">
        <w:t>.</w:t>
      </w:r>
      <w:r w:rsidR="00481E7C" w:rsidRPr="00F00E3D">
        <w:t xml:space="preserve"> The results suggest that there is a 0.0</w:t>
      </w:r>
      <w:r w:rsidR="0043500E" w:rsidRPr="00F00E3D">
        <w:t>5</w:t>
      </w:r>
      <w:r w:rsidR="00481E7C" w:rsidRPr="00F00E3D">
        <w:t xml:space="preserve"> to 0.1</w:t>
      </w:r>
      <w:r w:rsidR="0043500E" w:rsidRPr="00F00E3D">
        <w:t>4</w:t>
      </w:r>
      <w:r w:rsidR="00481E7C" w:rsidRPr="00F00E3D">
        <w:t xml:space="preserve">‰ </w:t>
      </w:r>
      <w:r w:rsidR="0086498A" w:rsidRPr="00F00E3D">
        <w:t>decrease in δ</w:t>
      </w:r>
      <w:r w:rsidR="0086498A" w:rsidRPr="00F00E3D">
        <w:rPr>
          <w:vertAlign w:val="superscript"/>
        </w:rPr>
        <w:t>15</w:t>
      </w:r>
      <w:r w:rsidR="0086498A" w:rsidRPr="00F00E3D">
        <w:t xml:space="preserve">N value </w:t>
      </w:r>
      <w:r w:rsidR="00481E7C" w:rsidRPr="00F00E3D">
        <w:t>for every 15</w:t>
      </w:r>
      <w:r w:rsidR="00481E7C" w:rsidRPr="00F00E3D">
        <w:sym w:font="Symbol" w:char="F0B0"/>
      </w:r>
      <w:r w:rsidR="00481E7C" w:rsidRPr="00F00E3D">
        <w:t>C when the 215</w:t>
      </w:r>
      <w:r w:rsidR="00481E7C" w:rsidRPr="00F00E3D">
        <w:sym w:font="Symbol" w:char="F0B0"/>
      </w:r>
      <w:r w:rsidR="00481E7C" w:rsidRPr="00F00E3D">
        <w:t xml:space="preserve">C batches are included. </w:t>
      </w:r>
      <w:r w:rsidR="0086498A" w:rsidRPr="00F00E3D">
        <w:t>T</w:t>
      </w:r>
      <w:r w:rsidR="00C80EF0" w:rsidRPr="00F00E3D">
        <w:t xml:space="preserve">his is a negative relationship with the highest </w:t>
      </w:r>
      <w:r w:rsidR="0086498A" w:rsidRPr="00F00E3D">
        <w:t>δ</w:t>
      </w:r>
      <w:r w:rsidR="0086498A" w:rsidRPr="00F00E3D">
        <w:rPr>
          <w:vertAlign w:val="superscript"/>
        </w:rPr>
        <w:t>15</w:t>
      </w:r>
      <w:r w:rsidR="0086498A" w:rsidRPr="00F00E3D">
        <w:t xml:space="preserve">N value </w:t>
      </w:r>
      <w:r w:rsidR="00C80EF0" w:rsidRPr="00F00E3D">
        <w:t>at 215°C</w:t>
      </w:r>
      <w:r w:rsidR="007052A7" w:rsidRPr="00F00E3D">
        <w:t>;</w:t>
      </w:r>
      <w:r w:rsidR="00C80EF0" w:rsidRPr="00F00E3D">
        <w:t xml:space="preserve"> the value decreas</w:t>
      </w:r>
      <w:r w:rsidR="00327090" w:rsidRPr="00F00E3D">
        <w:t>es</w:t>
      </w:r>
      <w:r w:rsidR="00C80EF0" w:rsidRPr="00F00E3D">
        <w:t xml:space="preserve"> by 0.</w:t>
      </w:r>
      <w:r w:rsidR="0043500E" w:rsidRPr="00F00E3D">
        <w:t>41</w:t>
      </w:r>
      <w:r w:rsidR="00C80EF0" w:rsidRPr="00F00E3D">
        <w:t>‰ by 260°C</w:t>
      </w:r>
      <w:r w:rsidR="00327090" w:rsidRPr="00F00E3D">
        <w:t xml:space="preserve"> (</w:t>
      </w:r>
      <w:r w:rsidR="00481E7C" w:rsidRPr="00F00E3D">
        <w:t>0.3</w:t>
      </w:r>
      <w:r w:rsidR="0043500E" w:rsidRPr="00F00E3D">
        <w:t>1</w:t>
      </w:r>
      <w:r w:rsidR="00327090" w:rsidRPr="00F00E3D">
        <w:t>‰ between 215°C and 300°C</w:t>
      </w:r>
      <w:r w:rsidR="00B230A5" w:rsidRPr="00F00E3D">
        <w:t xml:space="preserve"> using the 215-300°C model</w:t>
      </w:r>
      <w:r w:rsidR="00327090" w:rsidRPr="00F00E3D">
        <w:t xml:space="preserve">). </w:t>
      </w:r>
      <w:r w:rsidR="00240E5B" w:rsidRPr="00F00E3D">
        <w:t>W</w:t>
      </w:r>
      <w:r w:rsidR="00032647" w:rsidRPr="00F00E3D">
        <w:t xml:space="preserve">hen the temperature range is restricted to just </w:t>
      </w:r>
      <w:r w:rsidR="007F02C3" w:rsidRPr="00F00E3D">
        <w:t>230-260</w:t>
      </w:r>
      <w:r w:rsidRPr="00F00E3D">
        <w:t>°C</w:t>
      </w:r>
      <w:r w:rsidR="007F02C3" w:rsidRPr="00F00E3D">
        <w:t xml:space="preserve"> there is </w:t>
      </w:r>
      <w:r w:rsidR="00F81B35" w:rsidRPr="00F00E3D">
        <w:t xml:space="preserve">a </w:t>
      </w:r>
      <w:r w:rsidR="00032647" w:rsidRPr="00F00E3D">
        <w:t xml:space="preserve">significant difference between the batches for </w:t>
      </w:r>
      <w:r w:rsidR="00FB1E00" w:rsidRPr="00F00E3D">
        <w:t>temperature</w:t>
      </w:r>
      <w:r w:rsidR="00B230A5" w:rsidRPr="00F00E3D">
        <w:t xml:space="preserve">, </w:t>
      </w:r>
      <w:r w:rsidR="00663388" w:rsidRPr="00F00E3D">
        <w:t xml:space="preserve">and </w:t>
      </w:r>
      <w:ins w:id="129" w:author="Elizabeth Stroud" w:date="2023-01-09T14:40:00Z">
        <w:r w:rsidR="00F00E3D" w:rsidRPr="00F00E3D">
          <w:t>for time</w:t>
        </w:r>
      </w:ins>
      <w:ins w:id="130" w:author="Elizabeth Stroud" w:date="2023-01-09T14:41:00Z">
        <w:r w:rsidR="00F00E3D">
          <w:t>,</w:t>
        </w:r>
      </w:ins>
      <w:ins w:id="131" w:author="Elizabeth Stroud" w:date="2023-01-09T14:40:00Z">
        <w:r w:rsidR="00F00E3D" w:rsidRPr="00F00E3D">
          <w:t xml:space="preserve"> </w:t>
        </w:r>
        <w:r w:rsidR="00F00E3D" w:rsidRPr="00F00E3D">
          <w:rPr>
            <w:color w:val="000000"/>
            <w:lang w:eastAsia="en-GB"/>
            <w:rPrChange w:id="132" w:author="Elizabeth Stroud" w:date="2023-01-09T14:41:00Z">
              <w:rPr>
                <w:rFonts w:ascii="Helvetica" w:hAnsi="Helvetica"/>
                <w:color w:val="000000"/>
                <w:sz w:val="18"/>
                <w:szCs w:val="18"/>
                <w:lang w:eastAsia="en-GB"/>
              </w:rPr>
            </w:rPrChange>
          </w:rPr>
          <w:t xml:space="preserve">though not significant at the 0.05 level, it is very close </w:t>
        </w:r>
      </w:ins>
      <w:del w:id="133" w:author="Elizabeth Stroud" w:date="2023-01-09T14:40:00Z">
        <w:r w:rsidR="00B230A5" w:rsidRPr="00F00E3D" w:rsidDel="00F00E3D">
          <w:delText>a moderately significant difference for time</w:delText>
        </w:r>
      </w:del>
      <w:r w:rsidR="00B230A5" w:rsidRPr="00F00E3D">
        <w:t xml:space="preserve">.  </w:t>
      </w:r>
      <w:r w:rsidR="007F02C3" w:rsidRPr="00F00E3D">
        <w:t>Analyses of</w:t>
      </w:r>
      <w:r w:rsidR="0010422F" w:rsidRPr="00F00E3D">
        <w:t xml:space="preserve"> the</w:t>
      </w:r>
      <w:r w:rsidR="003E3E31" w:rsidRPr="00F00E3D">
        <w:t xml:space="preserve"> 230°C to 300°C range </w:t>
      </w:r>
      <w:r w:rsidR="007F02C3" w:rsidRPr="00F00E3D">
        <w:t xml:space="preserve">finds </w:t>
      </w:r>
      <w:r w:rsidR="007052A7" w:rsidRPr="00F00E3D">
        <w:t xml:space="preserve">that </w:t>
      </w:r>
      <w:r w:rsidR="008F6C14" w:rsidRPr="00F00E3D">
        <w:t>just</w:t>
      </w:r>
      <w:r w:rsidR="007F02C3" w:rsidRPr="00F00E3D">
        <w:t xml:space="preserve"> time </w:t>
      </w:r>
      <w:r w:rsidR="007052A7" w:rsidRPr="00F00E3D">
        <w:t xml:space="preserve">is </w:t>
      </w:r>
      <w:r w:rsidR="003E3E31" w:rsidRPr="00F00E3D">
        <w:t>significant</w:t>
      </w:r>
      <w:r w:rsidR="00B230A5" w:rsidRPr="00F00E3D">
        <w:t xml:space="preserve"> at the 0.05 level</w:t>
      </w:r>
      <w:ins w:id="134" w:author="Elizabeth Stroud" w:date="2023-01-09T16:52:00Z">
        <w:r w:rsidR="007E6618">
          <w:t xml:space="preserve"> changing by</w:t>
        </w:r>
      </w:ins>
      <w:ins w:id="135" w:author="Elizabeth Stroud" w:date="2023-01-09T16:55:00Z">
        <w:r w:rsidR="007E6618">
          <w:t xml:space="preserve"> 0.</w:t>
        </w:r>
      </w:ins>
      <w:ins w:id="136" w:author="Elizabeth Stroud" w:date="2023-01-09T16:56:00Z">
        <w:r w:rsidR="007E6618">
          <w:t>01</w:t>
        </w:r>
      </w:ins>
      <w:ins w:id="137" w:author="Elizabeth Stroud" w:date="2023-01-09T16:57:00Z">
        <w:r w:rsidR="007E6618">
          <w:t>‰</w:t>
        </w:r>
      </w:ins>
      <w:ins w:id="138" w:author="Elizabeth Stroud" w:date="2023-01-09T16:56:00Z">
        <w:r w:rsidR="007E6618">
          <w:t xml:space="preserve"> for every hour</w:t>
        </w:r>
      </w:ins>
      <w:ins w:id="139" w:author="Elizabeth Stroud" w:date="2023-01-09T16:57:00Z">
        <w:r w:rsidR="007E6618">
          <w:t xml:space="preserve"> (beta coefficient)</w:t>
        </w:r>
      </w:ins>
      <w:ins w:id="140" w:author="Elizabeth Stroud" w:date="2023-01-09T16:56:00Z">
        <w:r w:rsidR="007E6618">
          <w:t>, resulting in a 0.20</w:t>
        </w:r>
      </w:ins>
      <w:ins w:id="141" w:author="Elizabeth Stroud" w:date="2023-01-09T16:57:00Z">
        <w:r w:rsidR="007E6618">
          <w:t>‰</w:t>
        </w:r>
      </w:ins>
      <w:ins w:id="142" w:author="Elizabeth Stroud" w:date="2023-01-09T16:56:00Z">
        <w:r w:rsidR="007E6618">
          <w:t xml:space="preserve"> difference between the 4hr and 24hr </w:t>
        </w:r>
      </w:ins>
      <w:ins w:id="143" w:author="Elizabeth Stroud" w:date="2023-01-09T16:58:00Z">
        <w:r w:rsidR="007E6618">
          <w:t>batches</w:t>
        </w:r>
      </w:ins>
      <w:r w:rsidR="007F02C3" w:rsidRPr="00F00E3D">
        <w:t xml:space="preserve">. </w:t>
      </w:r>
    </w:p>
    <w:p w14:paraId="0CB325FE" w14:textId="77777777" w:rsidR="00054E92" w:rsidRPr="00F00E3D" w:rsidRDefault="00054E92"/>
    <w:p w14:paraId="4FC54B3A" w14:textId="7586D523" w:rsidR="00054E92" w:rsidRPr="00BE4F63" w:rsidRDefault="00054E92">
      <w:pPr>
        <w:rPr>
          <w:sz w:val="20"/>
          <w:szCs w:val="20"/>
        </w:rPr>
      </w:pPr>
      <w:r w:rsidRPr="00A721A9">
        <w:rPr>
          <w:sz w:val="20"/>
          <w:szCs w:val="20"/>
        </w:rPr>
        <w:t xml:space="preserve">Table </w:t>
      </w:r>
      <w:r w:rsidR="00534C67" w:rsidRPr="00A721A9">
        <w:rPr>
          <w:sz w:val="20"/>
          <w:szCs w:val="20"/>
        </w:rPr>
        <w:t>4</w:t>
      </w:r>
      <w:r w:rsidR="00CA5ACB" w:rsidRPr="00A721A9">
        <w:rPr>
          <w:sz w:val="20"/>
          <w:szCs w:val="20"/>
        </w:rPr>
        <w:t>.</w:t>
      </w:r>
      <w:r w:rsidR="007D7624" w:rsidRPr="00BE4F63">
        <w:rPr>
          <w:sz w:val="20"/>
          <w:szCs w:val="20"/>
        </w:rPr>
        <w:t xml:space="preserve"> </w:t>
      </w:r>
      <w:r w:rsidR="00CA5ACB" w:rsidRPr="00BE4F63">
        <w:rPr>
          <w:sz w:val="20"/>
          <w:szCs w:val="20"/>
        </w:rPr>
        <w:t>The results of a multiple linear regression with coefficients for time and temperature on the δ</w:t>
      </w:r>
      <w:r w:rsidR="00CA5ACB" w:rsidRPr="00BE4F63">
        <w:rPr>
          <w:sz w:val="20"/>
          <w:szCs w:val="20"/>
          <w:vertAlign w:val="superscript"/>
        </w:rPr>
        <w:t>15</w:t>
      </w:r>
      <w:r w:rsidR="00CA5ACB" w:rsidRPr="00BE4F63">
        <w:rPr>
          <w:sz w:val="20"/>
          <w:szCs w:val="20"/>
        </w:rPr>
        <w:t>N values showing the p-value and the beta value</w:t>
      </w:r>
      <w:r w:rsidR="000E02AA">
        <w:rPr>
          <w:sz w:val="20"/>
          <w:szCs w:val="20"/>
        </w:rPr>
        <w:t xml:space="preserve"> rounded to 2 decimal places</w:t>
      </w:r>
      <w:r w:rsidR="0075395E">
        <w:rPr>
          <w:sz w:val="20"/>
          <w:szCs w:val="20"/>
        </w:rPr>
        <w:t>.</w:t>
      </w:r>
    </w:p>
    <w:tbl>
      <w:tblPr>
        <w:tblStyle w:val="TableGrid"/>
        <w:tblW w:w="8217" w:type="dxa"/>
        <w:tblLook w:val="04A0" w:firstRow="1" w:lastRow="0" w:firstColumn="1" w:lastColumn="0" w:noHBand="0" w:noVBand="1"/>
      </w:tblPr>
      <w:tblGrid>
        <w:gridCol w:w="1389"/>
        <w:gridCol w:w="1389"/>
        <w:gridCol w:w="1470"/>
        <w:gridCol w:w="1308"/>
        <w:gridCol w:w="1389"/>
        <w:gridCol w:w="1272"/>
      </w:tblGrid>
      <w:tr w:rsidR="007D7624" w:rsidRPr="00054E92" w14:paraId="24F4279C" w14:textId="77777777" w:rsidTr="00C55686">
        <w:trPr>
          <w:trHeight w:val="229"/>
        </w:trPr>
        <w:tc>
          <w:tcPr>
            <w:tcW w:w="2778" w:type="dxa"/>
            <w:gridSpan w:val="2"/>
            <w:noWrap/>
            <w:hideMark/>
          </w:tcPr>
          <w:p w14:paraId="3F257142" w14:textId="77777777" w:rsidR="007D7624" w:rsidRPr="00054E92" w:rsidRDefault="007D7624">
            <w:pPr>
              <w:rPr>
                <w:color w:val="000000"/>
                <w:sz w:val="22"/>
                <w:szCs w:val="22"/>
              </w:rPr>
            </w:pPr>
          </w:p>
        </w:tc>
        <w:tc>
          <w:tcPr>
            <w:tcW w:w="1470" w:type="dxa"/>
            <w:noWrap/>
            <w:hideMark/>
          </w:tcPr>
          <w:p w14:paraId="651B9807" w14:textId="0C33ED5B" w:rsidR="007D7624" w:rsidRPr="00054E92" w:rsidRDefault="007D7624">
            <w:pPr>
              <w:rPr>
                <w:color w:val="000000"/>
                <w:sz w:val="22"/>
                <w:szCs w:val="22"/>
              </w:rPr>
            </w:pPr>
            <w:r w:rsidRPr="00054E92">
              <w:rPr>
                <w:color w:val="000000"/>
                <w:sz w:val="22"/>
                <w:szCs w:val="22"/>
              </w:rPr>
              <w:t>215-260</w:t>
            </w:r>
            <w:r w:rsidRPr="00054E92">
              <w:rPr>
                <w:sz w:val="22"/>
                <w:szCs w:val="22"/>
              </w:rPr>
              <w:t>°C</w:t>
            </w:r>
          </w:p>
        </w:tc>
        <w:tc>
          <w:tcPr>
            <w:tcW w:w="1308" w:type="dxa"/>
            <w:noWrap/>
            <w:hideMark/>
          </w:tcPr>
          <w:p w14:paraId="6EA42BB7" w14:textId="5C62D41D" w:rsidR="007D7624" w:rsidRPr="00054E92" w:rsidRDefault="007D7624">
            <w:pPr>
              <w:rPr>
                <w:color w:val="000000"/>
                <w:sz w:val="22"/>
                <w:szCs w:val="22"/>
              </w:rPr>
            </w:pPr>
            <w:r w:rsidRPr="00054E92">
              <w:rPr>
                <w:color w:val="000000"/>
                <w:sz w:val="22"/>
                <w:szCs w:val="22"/>
              </w:rPr>
              <w:t>215-300</w:t>
            </w:r>
            <w:r w:rsidRPr="00054E92">
              <w:rPr>
                <w:sz w:val="22"/>
                <w:szCs w:val="22"/>
              </w:rPr>
              <w:t>°C</w:t>
            </w:r>
          </w:p>
        </w:tc>
        <w:tc>
          <w:tcPr>
            <w:tcW w:w="1389" w:type="dxa"/>
            <w:noWrap/>
            <w:hideMark/>
          </w:tcPr>
          <w:p w14:paraId="2B2E1041" w14:textId="56703F4A" w:rsidR="007D7624" w:rsidRPr="00054E92" w:rsidRDefault="007D7624">
            <w:pPr>
              <w:rPr>
                <w:color w:val="000000"/>
                <w:sz w:val="22"/>
                <w:szCs w:val="22"/>
              </w:rPr>
            </w:pPr>
            <w:r w:rsidRPr="00054E92">
              <w:rPr>
                <w:color w:val="000000"/>
                <w:sz w:val="22"/>
                <w:szCs w:val="22"/>
              </w:rPr>
              <w:t>230-260</w:t>
            </w:r>
            <w:r w:rsidRPr="00054E92">
              <w:rPr>
                <w:sz w:val="22"/>
                <w:szCs w:val="22"/>
              </w:rPr>
              <w:t>°C</w:t>
            </w:r>
          </w:p>
        </w:tc>
        <w:tc>
          <w:tcPr>
            <w:tcW w:w="1272" w:type="dxa"/>
            <w:noWrap/>
            <w:hideMark/>
          </w:tcPr>
          <w:p w14:paraId="2132625C" w14:textId="2B38E329" w:rsidR="007D7624" w:rsidRPr="00054E92" w:rsidRDefault="007D7624">
            <w:pPr>
              <w:rPr>
                <w:color w:val="000000"/>
                <w:sz w:val="22"/>
                <w:szCs w:val="22"/>
              </w:rPr>
            </w:pPr>
            <w:r w:rsidRPr="00054E92">
              <w:rPr>
                <w:color w:val="000000"/>
                <w:sz w:val="22"/>
                <w:szCs w:val="22"/>
              </w:rPr>
              <w:t>230-300</w:t>
            </w:r>
            <w:r w:rsidRPr="00054E92">
              <w:rPr>
                <w:sz w:val="22"/>
                <w:szCs w:val="22"/>
              </w:rPr>
              <w:t>°C</w:t>
            </w:r>
          </w:p>
        </w:tc>
      </w:tr>
      <w:tr w:rsidR="007D7624" w:rsidRPr="00054E92" w14:paraId="7ED58726" w14:textId="77777777" w:rsidTr="00C55686">
        <w:trPr>
          <w:trHeight w:val="229"/>
        </w:trPr>
        <w:tc>
          <w:tcPr>
            <w:tcW w:w="1389" w:type="dxa"/>
            <w:vMerge w:val="restart"/>
            <w:noWrap/>
            <w:hideMark/>
          </w:tcPr>
          <w:p w14:paraId="45A04A63" w14:textId="7F7C277B" w:rsidR="007D7624" w:rsidRPr="00054E92" w:rsidRDefault="007D7624">
            <w:pPr>
              <w:rPr>
                <w:color w:val="000000"/>
                <w:sz w:val="22"/>
                <w:szCs w:val="22"/>
              </w:rPr>
            </w:pPr>
            <w:r>
              <w:rPr>
                <w:color w:val="000000"/>
                <w:sz w:val="22"/>
                <w:szCs w:val="22"/>
              </w:rPr>
              <w:t>T</w:t>
            </w:r>
            <w:r w:rsidR="00CD4F76">
              <w:rPr>
                <w:color w:val="000000"/>
                <w:sz w:val="22"/>
                <w:szCs w:val="22"/>
              </w:rPr>
              <w:t>emperature</w:t>
            </w:r>
          </w:p>
        </w:tc>
        <w:tc>
          <w:tcPr>
            <w:tcW w:w="1389" w:type="dxa"/>
          </w:tcPr>
          <w:p w14:paraId="5A1BC7ED" w14:textId="7646101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31529314" w14:textId="55E7DFB6"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w:t>
            </w:r>
            <w:r w:rsidR="00F81B35">
              <w:rPr>
                <w:color w:val="000000"/>
                <w:sz w:val="22"/>
                <w:szCs w:val="22"/>
              </w:rPr>
              <w:t>0</w:t>
            </w:r>
            <w:r>
              <w:rPr>
                <w:color w:val="000000"/>
                <w:sz w:val="22"/>
                <w:szCs w:val="22"/>
              </w:rPr>
              <w:t>1</w:t>
            </w:r>
          </w:p>
        </w:tc>
        <w:tc>
          <w:tcPr>
            <w:tcW w:w="1308" w:type="dxa"/>
            <w:noWrap/>
            <w:hideMark/>
          </w:tcPr>
          <w:p w14:paraId="47E13B4F" w14:textId="7E3A0F3B" w:rsidR="007D7624" w:rsidRPr="00054E92" w:rsidRDefault="00730CC1" w:rsidP="007D7624">
            <w:pPr>
              <w:jc w:val="right"/>
              <w:rPr>
                <w:color w:val="000000"/>
                <w:sz w:val="22"/>
                <w:szCs w:val="22"/>
              </w:rPr>
            </w:pPr>
            <w:r>
              <w:rPr>
                <w:color w:val="000000"/>
                <w:sz w:val="22"/>
                <w:szCs w:val="22"/>
              </w:rPr>
              <w:t>0.0</w:t>
            </w:r>
            <w:r w:rsidR="005304D3">
              <w:rPr>
                <w:color w:val="000000"/>
                <w:sz w:val="22"/>
                <w:szCs w:val="22"/>
              </w:rPr>
              <w:t>2</w:t>
            </w:r>
          </w:p>
        </w:tc>
        <w:tc>
          <w:tcPr>
            <w:tcW w:w="1389" w:type="dxa"/>
            <w:noWrap/>
            <w:hideMark/>
          </w:tcPr>
          <w:p w14:paraId="26AD25C2" w14:textId="3B7E1B64" w:rsidR="007D7624" w:rsidRPr="00054E92" w:rsidRDefault="000E02AA" w:rsidP="007D7624">
            <w:pPr>
              <w:jc w:val="right"/>
              <w:rPr>
                <w:color w:val="000000"/>
                <w:sz w:val="22"/>
                <w:szCs w:val="22"/>
              </w:rPr>
            </w:pPr>
            <w:r>
              <w:rPr>
                <w:color w:val="000000"/>
                <w:sz w:val="22"/>
                <w:szCs w:val="22"/>
              </w:rPr>
              <w:t>&lt;</w:t>
            </w:r>
            <w:r w:rsidR="007D7624" w:rsidRPr="00054E92">
              <w:rPr>
                <w:color w:val="000000"/>
                <w:sz w:val="22"/>
                <w:szCs w:val="22"/>
              </w:rPr>
              <w:t>0.0</w:t>
            </w:r>
            <w:r>
              <w:rPr>
                <w:color w:val="000000"/>
                <w:sz w:val="22"/>
                <w:szCs w:val="22"/>
              </w:rPr>
              <w:t>1</w:t>
            </w:r>
          </w:p>
        </w:tc>
        <w:tc>
          <w:tcPr>
            <w:tcW w:w="1272" w:type="dxa"/>
            <w:noWrap/>
            <w:hideMark/>
          </w:tcPr>
          <w:p w14:paraId="5B8E5812" w14:textId="2696E033" w:rsidR="007D7624" w:rsidRPr="00054E92" w:rsidRDefault="00E06C45" w:rsidP="007D7624">
            <w:pPr>
              <w:jc w:val="right"/>
              <w:rPr>
                <w:color w:val="000000"/>
                <w:sz w:val="22"/>
                <w:szCs w:val="22"/>
              </w:rPr>
            </w:pPr>
            <w:r>
              <w:rPr>
                <w:color w:val="000000"/>
                <w:sz w:val="22"/>
                <w:szCs w:val="22"/>
              </w:rPr>
              <w:t>0.1</w:t>
            </w:r>
          </w:p>
        </w:tc>
      </w:tr>
      <w:tr w:rsidR="007D7624" w:rsidRPr="00054E92" w14:paraId="6D4162CD" w14:textId="77777777" w:rsidTr="0075395E">
        <w:trPr>
          <w:trHeight w:val="229"/>
        </w:trPr>
        <w:tc>
          <w:tcPr>
            <w:tcW w:w="1389" w:type="dxa"/>
            <w:vMerge/>
            <w:noWrap/>
            <w:hideMark/>
          </w:tcPr>
          <w:p w14:paraId="60AEAA20" w14:textId="7398E2E9" w:rsidR="007D7624" w:rsidRPr="00054E92" w:rsidRDefault="007D7624">
            <w:pPr>
              <w:rPr>
                <w:color w:val="000000"/>
                <w:sz w:val="22"/>
                <w:szCs w:val="22"/>
              </w:rPr>
            </w:pPr>
          </w:p>
        </w:tc>
        <w:tc>
          <w:tcPr>
            <w:tcW w:w="1389" w:type="dxa"/>
          </w:tcPr>
          <w:p w14:paraId="63D7D608" w14:textId="17877003"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27C16811" w14:textId="13B724DE" w:rsidR="007D7624" w:rsidRPr="00054E92" w:rsidRDefault="00730CC1" w:rsidP="007D7624">
            <w:pPr>
              <w:jc w:val="right"/>
              <w:rPr>
                <w:color w:val="000000"/>
                <w:sz w:val="22"/>
                <w:szCs w:val="22"/>
              </w:rPr>
            </w:pPr>
            <w:r>
              <w:rPr>
                <w:color w:val="000000"/>
                <w:sz w:val="22"/>
                <w:szCs w:val="22"/>
              </w:rPr>
              <w:t>-0.0</w:t>
            </w:r>
            <w:r w:rsidR="00F81B35">
              <w:rPr>
                <w:color w:val="000000"/>
                <w:sz w:val="22"/>
                <w:szCs w:val="22"/>
              </w:rPr>
              <w:t>1</w:t>
            </w:r>
          </w:p>
        </w:tc>
        <w:tc>
          <w:tcPr>
            <w:tcW w:w="1308" w:type="dxa"/>
            <w:noWrap/>
            <w:hideMark/>
          </w:tcPr>
          <w:p w14:paraId="41C210DE" w14:textId="5F2C19D8" w:rsidR="007D7624" w:rsidRPr="00054E92" w:rsidRDefault="00730CC1" w:rsidP="0075395E">
            <w:pPr>
              <w:jc w:val="right"/>
              <w:rPr>
                <w:color w:val="000000"/>
                <w:sz w:val="22"/>
                <w:szCs w:val="22"/>
              </w:rPr>
            </w:pPr>
            <w:r>
              <w:rPr>
                <w:color w:val="000000"/>
                <w:sz w:val="22"/>
                <w:szCs w:val="22"/>
              </w:rPr>
              <w:t>-0.0</w:t>
            </w:r>
            <w:r w:rsidR="000E02AA">
              <w:rPr>
                <w:color w:val="000000"/>
                <w:sz w:val="22"/>
                <w:szCs w:val="22"/>
              </w:rPr>
              <w:t>1</w:t>
            </w:r>
          </w:p>
        </w:tc>
        <w:tc>
          <w:tcPr>
            <w:tcW w:w="1389" w:type="dxa"/>
            <w:noWrap/>
            <w:hideMark/>
          </w:tcPr>
          <w:p w14:paraId="4D0DF36F" w14:textId="5DDF2B6A"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2</w:t>
            </w:r>
          </w:p>
        </w:tc>
        <w:tc>
          <w:tcPr>
            <w:tcW w:w="1272" w:type="dxa"/>
            <w:noWrap/>
            <w:hideMark/>
          </w:tcPr>
          <w:p w14:paraId="2B40BA8C" w14:textId="677911B4"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1</w:t>
            </w:r>
          </w:p>
        </w:tc>
      </w:tr>
      <w:tr w:rsidR="007D7624" w:rsidRPr="00054E92" w14:paraId="2D6CEAB1" w14:textId="77777777" w:rsidTr="00C55686">
        <w:trPr>
          <w:trHeight w:val="229"/>
        </w:trPr>
        <w:tc>
          <w:tcPr>
            <w:tcW w:w="1389" w:type="dxa"/>
            <w:vMerge w:val="restart"/>
            <w:noWrap/>
            <w:hideMark/>
          </w:tcPr>
          <w:p w14:paraId="34C7F2DD" w14:textId="1AFB1939" w:rsidR="007D7624" w:rsidRPr="00054E92" w:rsidRDefault="007D7624">
            <w:pPr>
              <w:rPr>
                <w:color w:val="000000"/>
                <w:sz w:val="22"/>
                <w:szCs w:val="22"/>
              </w:rPr>
            </w:pPr>
            <w:r>
              <w:rPr>
                <w:color w:val="000000"/>
                <w:sz w:val="22"/>
                <w:szCs w:val="22"/>
              </w:rPr>
              <w:t>T</w:t>
            </w:r>
            <w:r w:rsidR="00CD4F76">
              <w:rPr>
                <w:color w:val="000000"/>
                <w:sz w:val="22"/>
                <w:szCs w:val="22"/>
              </w:rPr>
              <w:t>ime</w:t>
            </w:r>
          </w:p>
        </w:tc>
        <w:tc>
          <w:tcPr>
            <w:tcW w:w="1389" w:type="dxa"/>
          </w:tcPr>
          <w:p w14:paraId="6E2A3FEA" w14:textId="69BA6FB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75BCD143" w14:textId="73E843DC"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2</w:t>
            </w:r>
          </w:p>
        </w:tc>
        <w:tc>
          <w:tcPr>
            <w:tcW w:w="1308" w:type="dxa"/>
            <w:noWrap/>
            <w:hideMark/>
          </w:tcPr>
          <w:p w14:paraId="67B4F465" w14:textId="07B01949"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0.01</w:t>
            </w:r>
          </w:p>
        </w:tc>
        <w:tc>
          <w:tcPr>
            <w:tcW w:w="1389" w:type="dxa"/>
            <w:noWrap/>
            <w:hideMark/>
          </w:tcPr>
          <w:p w14:paraId="2410A6AD" w14:textId="510FA57A"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5</w:t>
            </w:r>
          </w:p>
        </w:tc>
        <w:tc>
          <w:tcPr>
            <w:tcW w:w="1272" w:type="dxa"/>
            <w:noWrap/>
            <w:hideMark/>
          </w:tcPr>
          <w:p w14:paraId="2DD7087A" w14:textId="20895F09" w:rsidR="007D7624" w:rsidRPr="00054E92" w:rsidRDefault="007D7624" w:rsidP="007D7624">
            <w:pPr>
              <w:jc w:val="right"/>
              <w:rPr>
                <w:color w:val="000000"/>
                <w:sz w:val="22"/>
                <w:szCs w:val="22"/>
              </w:rPr>
            </w:pPr>
            <w:r w:rsidRPr="00054E92">
              <w:rPr>
                <w:color w:val="000000"/>
                <w:sz w:val="22"/>
                <w:szCs w:val="22"/>
              </w:rPr>
              <w:t>0.0</w:t>
            </w:r>
            <w:r w:rsidR="000E02AA">
              <w:rPr>
                <w:color w:val="000000"/>
                <w:sz w:val="22"/>
                <w:szCs w:val="22"/>
              </w:rPr>
              <w:t>3</w:t>
            </w:r>
          </w:p>
        </w:tc>
      </w:tr>
      <w:tr w:rsidR="007D7624" w:rsidRPr="00054E92" w14:paraId="38FC1561" w14:textId="77777777" w:rsidTr="00C55686">
        <w:trPr>
          <w:trHeight w:val="229"/>
        </w:trPr>
        <w:tc>
          <w:tcPr>
            <w:tcW w:w="1389" w:type="dxa"/>
            <w:vMerge/>
            <w:noWrap/>
            <w:hideMark/>
          </w:tcPr>
          <w:p w14:paraId="46744EE2" w14:textId="221209C8" w:rsidR="007D7624" w:rsidRPr="00054E92" w:rsidRDefault="007D7624">
            <w:pPr>
              <w:rPr>
                <w:color w:val="000000"/>
                <w:sz w:val="22"/>
                <w:szCs w:val="22"/>
              </w:rPr>
            </w:pPr>
          </w:p>
        </w:tc>
        <w:tc>
          <w:tcPr>
            <w:tcW w:w="1389" w:type="dxa"/>
          </w:tcPr>
          <w:p w14:paraId="4F43C76A" w14:textId="50D8A3D5"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770311FC" w14:textId="21BB629B" w:rsidR="007D7624" w:rsidRPr="00054E92" w:rsidRDefault="00730CC1" w:rsidP="007D7624">
            <w:pPr>
              <w:jc w:val="right"/>
              <w:rPr>
                <w:color w:val="000000"/>
                <w:sz w:val="22"/>
                <w:szCs w:val="22"/>
              </w:rPr>
            </w:pPr>
            <w:r>
              <w:rPr>
                <w:color w:val="000000"/>
                <w:sz w:val="22"/>
                <w:szCs w:val="22"/>
              </w:rPr>
              <w:t>0.01</w:t>
            </w:r>
          </w:p>
        </w:tc>
        <w:tc>
          <w:tcPr>
            <w:tcW w:w="1308" w:type="dxa"/>
            <w:noWrap/>
            <w:hideMark/>
          </w:tcPr>
          <w:p w14:paraId="4BD5E13D" w14:textId="2CC29918" w:rsidR="007D7624" w:rsidRPr="00054E92" w:rsidRDefault="00730CC1" w:rsidP="007D7624">
            <w:pPr>
              <w:jc w:val="right"/>
              <w:rPr>
                <w:color w:val="000000"/>
                <w:sz w:val="22"/>
                <w:szCs w:val="22"/>
              </w:rPr>
            </w:pPr>
            <w:r>
              <w:rPr>
                <w:color w:val="000000"/>
                <w:sz w:val="22"/>
                <w:szCs w:val="22"/>
              </w:rPr>
              <w:t>0.01</w:t>
            </w:r>
          </w:p>
        </w:tc>
        <w:tc>
          <w:tcPr>
            <w:tcW w:w="1389" w:type="dxa"/>
            <w:noWrap/>
            <w:hideMark/>
          </w:tcPr>
          <w:p w14:paraId="672EC231" w14:textId="4077FDD1" w:rsidR="007D7624" w:rsidRPr="00054E92" w:rsidRDefault="00730CC1" w:rsidP="007D7624">
            <w:pPr>
              <w:jc w:val="right"/>
              <w:rPr>
                <w:color w:val="000000"/>
                <w:sz w:val="22"/>
                <w:szCs w:val="22"/>
              </w:rPr>
            </w:pPr>
            <w:r>
              <w:rPr>
                <w:color w:val="000000"/>
                <w:sz w:val="22"/>
                <w:szCs w:val="22"/>
              </w:rPr>
              <w:t>0.01</w:t>
            </w:r>
          </w:p>
        </w:tc>
        <w:tc>
          <w:tcPr>
            <w:tcW w:w="1272" w:type="dxa"/>
            <w:noWrap/>
            <w:hideMark/>
          </w:tcPr>
          <w:p w14:paraId="07DCB443" w14:textId="56511B6F" w:rsidR="007D7624" w:rsidRPr="00054E92" w:rsidRDefault="00730CC1" w:rsidP="007D7624">
            <w:pPr>
              <w:jc w:val="right"/>
              <w:rPr>
                <w:color w:val="000000"/>
                <w:sz w:val="22"/>
                <w:szCs w:val="22"/>
              </w:rPr>
            </w:pPr>
            <w:r>
              <w:rPr>
                <w:color w:val="000000"/>
                <w:sz w:val="22"/>
                <w:szCs w:val="22"/>
              </w:rPr>
              <w:t>0.01</w:t>
            </w:r>
          </w:p>
        </w:tc>
      </w:tr>
    </w:tbl>
    <w:p w14:paraId="1EA498FA" w14:textId="77777777" w:rsidR="00DF4BCB" w:rsidRPr="00DF4BCB" w:rsidRDefault="00DF4BCB" w:rsidP="00343F92"/>
    <w:p w14:paraId="1122BCF5" w14:textId="40927549" w:rsidR="008F6C14" w:rsidRPr="008F6C14" w:rsidRDefault="00431E7A" w:rsidP="00684A44">
      <w:pPr>
        <w:pStyle w:val="Heading4"/>
      </w:pPr>
      <w:r>
        <w:t xml:space="preserve">3.4 </w:t>
      </w:r>
      <w:r w:rsidR="008F6C14">
        <w:t>Difference between charred and uncharred: c</w:t>
      </w:r>
      <w:r w:rsidR="00816020">
        <w:t>alculating a charring offset</w:t>
      </w:r>
    </w:p>
    <w:p w14:paraId="13CCF1A9" w14:textId="6F640FF9" w:rsidR="00B32066" w:rsidRPr="00B32066" w:rsidRDefault="00B32066" w:rsidP="00B32066">
      <w:pPr>
        <w:rPr>
          <w:ins w:id="144" w:author="Elizabeth Stroud" w:date="2023-01-31T14:22:00Z"/>
        </w:rPr>
      </w:pPr>
      <w:ins w:id="145" w:author="Elizabeth Stroud" w:date="2023-01-31T14:22:00Z">
        <w:r w:rsidRPr="00B32066">
          <w:rPr>
            <w:color w:val="000000"/>
            <w:rPrChange w:id="146" w:author="Elizabeth Stroud" w:date="2023-01-31T14:22:00Z">
              <w:rPr>
                <w:rFonts w:ascii="Helvetica" w:hAnsi="Helvetica"/>
                <w:color w:val="000000"/>
                <w:sz w:val="18"/>
                <w:szCs w:val="18"/>
              </w:rPr>
            </w:rPrChange>
          </w:rPr>
          <w:t xml:space="preserve">Previous research has noted that variations in the biochemical compositional of grains could potentially result in different species or even landraces reacting to charring conditions in different ways (Nitsch et al. 2015). Moreover, modern charring experiments only recreate a subset of the potential combinations of temperature and duration that are relevant to preservation by charring. As in Nitsch et </w:t>
        </w:r>
        <w:proofErr w:type="spellStart"/>
        <w:r w:rsidRPr="00B32066">
          <w:rPr>
            <w:color w:val="000000"/>
            <w:rPrChange w:id="147" w:author="Elizabeth Stroud" w:date="2023-01-31T14:22:00Z">
              <w:rPr>
                <w:rFonts w:ascii="Helvetica" w:hAnsi="Helvetica"/>
                <w:color w:val="000000"/>
                <w:sz w:val="18"/>
                <w:szCs w:val="18"/>
              </w:rPr>
            </w:rPrChange>
          </w:rPr>
          <w:t>al’s</w:t>
        </w:r>
        <w:proofErr w:type="spellEnd"/>
        <w:r w:rsidRPr="00B32066">
          <w:rPr>
            <w:color w:val="000000"/>
            <w:rPrChange w:id="148" w:author="Elizabeth Stroud" w:date="2023-01-31T14:22:00Z">
              <w:rPr>
                <w:rFonts w:ascii="Helvetica" w:hAnsi="Helvetica"/>
                <w:color w:val="000000"/>
                <w:sz w:val="18"/>
                <w:szCs w:val="18"/>
              </w:rPr>
            </w:rPrChange>
          </w:rPr>
          <w:t xml:space="preserve"> (2015) work, the approach</w:t>
        </w:r>
      </w:ins>
      <w:ins w:id="149" w:author="Elizabeth Stroud" w:date="2023-02-01T17:06:00Z">
        <w:r w:rsidR="00690DB9">
          <w:rPr>
            <w:color w:val="000000"/>
          </w:rPr>
          <w:t xml:space="preserve"> taken</w:t>
        </w:r>
      </w:ins>
      <w:ins w:id="150" w:author="Elizabeth Stroud" w:date="2023-01-31T14:22:00Z">
        <w:r w:rsidRPr="00B32066">
          <w:rPr>
            <w:color w:val="000000"/>
            <w:rPrChange w:id="151" w:author="Elizabeth Stroud" w:date="2023-01-31T14:22:00Z">
              <w:rPr>
                <w:rFonts w:ascii="Helvetica" w:hAnsi="Helvetica"/>
                <w:color w:val="000000"/>
                <w:sz w:val="18"/>
                <w:szCs w:val="18"/>
              </w:rPr>
            </w:rPrChange>
          </w:rPr>
          <w:t xml:space="preserve"> in the present study was not to attempt calculation of individual species’ charring offsets, for which a larger number of observations per species would be needed. Rather, the present study aimed to capture the range of variations observed across the four species examined, providing an indicative offset applicable to all of the species. Full data are published in Stroud et al (data-in-brief</w:t>
        </w:r>
        <w:r w:rsidRPr="001615E6">
          <w:t>-submission</w:t>
        </w:r>
        <w:r w:rsidRPr="00B32066">
          <w:rPr>
            <w:color w:val="000000"/>
            <w:rPrChange w:id="152" w:author="Elizabeth Stroud" w:date="2023-01-31T14:22:00Z">
              <w:rPr>
                <w:rFonts w:ascii="Helvetica" w:hAnsi="Helvetica"/>
                <w:color w:val="000000"/>
                <w:sz w:val="18"/>
                <w:szCs w:val="18"/>
              </w:rPr>
            </w:rPrChange>
          </w:rPr>
          <w:t>), including all data from Nitsch et al. (2015). This dataset provides a basis for charring offsets that could be in future tailored to particular crops suites, or to explore single species differences, but these further steps are outside the scope of this paper.</w:t>
        </w:r>
      </w:ins>
    </w:p>
    <w:p w14:paraId="2B8C1986" w14:textId="77777777" w:rsidR="006347C1" w:rsidRPr="006347C1" w:rsidRDefault="006347C1" w:rsidP="006347C1">
      <w:pPr>
        <w:rPr>
          <w:ins w:id="153" w:author="Elizabeth Stroud" w:date="2023-01-12T16:04:00Z"/>
          <w:color w:val="000000"/>
          <w:lang w:eastAsia="en-GB"/>
        </w:rPr>
      </w:pPr>
    </w:p>
    <w:p w14:paraId="14BAF85D" w14:textId="20624462" w:rsidR="00D33EF3" w:rsidRPr="006347C1" w:rsidRDefault="00381012">
      <w:pPr>
        <w:rPr>
          <w:ins w:id="154" w:author="Elizabeth Stroud" w:date="2023-01-12T16:04:00Z"/>
        </w:rPr>
      </w:pPr>
      <w:r>
        <w:t>A c</w:t>
      </w:r>
      <w:r w:rsidR="00FC2A32">
        <w:t xml:space="preserve">harring offset was calculated </w:t>
      </w:r>
      <w:r w:rsidR="00A07233">
        <w:t>using the</w:t>
      </w:r>
      <w:r w:rsidR="00FC2A32">
        <w:t xml:space="preserve"> same method as Nitsch et al.</w:t>
      </w:r>
      <w:r w:rsidR="00B17A08">
        <w:t xml:space="preserve"> (2015).</w:t>
      </w:r>
      <w:r w:rsidR="00FC2A32">
        <w:t xml:space="preserve"> </w:t>
      </w:r>
      <w:r w:rsidR="00144D2A">
        <w:t>Nitsch et al</w:t>
      </w:r>
      <w:r w:rsidR="002D157B">
        <w:t>.</w:t>
      </w:r>
      <w:r w:rsidR="00144D2A">
        <w:t xml:space="preserve"> (2015) compared the isotopic ratios of all the charred samples to uncharred samples</w:t>
      </w:r>
      <w:r w:rsidR="00D33EF3">
        <w:t xml:space="preserve">, advocating </w:t>
      </w:r>
      <w:r w:rsidR="00395CA3">
        <w:t>this</w:t>
      </w:r>
      <w:r w:rsidR="00144D2A">
        <w:t xml:space="preserve"> method due to the difficulty in distinguishing between the different temperatures and</w:t>
      </w:r>
      <w:r w:rsidR="000C6BE7">
        <w:t xml:space="preserve"> times of archaeological seeds. </w:t>
      </w:r>
      <w:r w:rsidR="00D33EF3">
        <w:t>The charring</w:t>
      </w:r>
      <w:r w:rsidR="00FB1E00">
        <w:t xml:space="preserve"> morphology</w:t>
      </w:r>
      <w:r w:rsidR="00D33EF3">
        <w:t xml:space="preserve"> </w:t>
      </w:r>
      <w:r w:rsidR="00FB1E00">
        <w:t xml:space="preserve">experiment </w:t>
      </w:r>
      <w:r w:rsidR="00D33EF3">
        <w:t xml:space="preserve">conducted for this paper highlights the difficulty in </w:t>
      </w:r>
      <w:r w:rsidR="00633AED">
        <w:t>distinguishing</w:t>
      </w:r>
      <w:r w:rsidR="00D33EF3">
        <w:t xml:space="preserve"> between grains charred between 230°C and 260°C, while duration of charring appears very </w:t>
      </w:r>
      <w:r w:rsidR="00633AED">
        <w:t>difficult</w:t>
      </w:r>
      <w:r w:rsidR="00D33EF3">
        <w:t xml:space="preserve"> to </w:t>
      </w:r>
      <w:r w:rsidR="00633AED">
        <w:t>distinguish</w:t>
      </w:r>
      <w:r w:rsidR="00D33EF3">
        <w:t xml:space="preserve"> morphological</w:t>
      </w:r>
      <w:r w:rsidR="00240E5B">
        <w:t>ly</w:t>
      </w:r>
      <w:r w:rsidR="00D33EF3">
        <w:t xml:space="preserve">. This </w:t>
      </w:r>
      <w:r w:rsidR="007E7616">
        <w:t xml:space="preserve">is </w:t>
      </w:r>
      <w:r w:rsidR="00D33EF3">
        <w:t>compounded by the fact th</w:t>
      </w:r>
      <w:r w:rsidR="004C17D8">
        <w:t>at</w:t>
      </w:r>
      <w:r w:rsidR="00D33EF3">
        <w:t xml:space="preserve"> archaeological </w:t>
      </w:r>
      <w:r w:rsidR="00633AED">
        <w:t>specimens</w:t>
      </w:r>
      <w:r w:rsidR="00D33EF3">
        <w:t xml:space="preserve"> may have </w:t>
      </w:r>
      <w:r w:rsidR="00D33EF3" w:rsidRPr="006347C1">
        <w:t>undergone a range of different temperatures for different duration</w:t>
      </w:r>
      <w:r w:rsidR="00684A44" w:rsidRPr="006347C1">
        <w:t>s</w:t>
      </w:r>
      <w:r w:rsidR="00D33EF3" w:rsidRPr="006347C1">
        <w:t xml:space="preserve"> during charring. </w:t>
      </w:r>
    </w:p>
    <w:p w14:paraId="74E61414" w14:textId="77777777" w:rsidR="006347C1" w:rsidRPr="006347C1" w:rsidRDefault="006347C1">
      <w:pPr>
        <w:rPr>
          <w:ins w:id="155" w:author="Elizabeth Stroud" w:date="2023-01-12T16:03:00Z"/>
        </w:rPr>
      </w:pPr>
    </w:p>
    <w:p w14:paraId="43793843" w14:textId="77777777" w:rsidR="006347C1" w:rsidRPr="006347C1" w:rsidDel="006347C1" w:rsidRDefault="006347C1">
      <w:pPr>
        <w:rPr>
          <w:del w:id="156" w:author="Elizabeth Stroud" w:date="2023-01-12T16:04:00Z"/>
        </w:rPr>
      </w:pPr>
    </w:p>
    <w:p w14:paraId="05AD22DD" w14:textId="13BBBDAB" w:rsidR="00D33EF3" w:rsidRPr="006347C1" w:rsidRDefault="00D33EF3"/>
    <w:p w14:paraId="2467FEEC" w14:textId="047BF72B" w:rsidR="00185A6F" w:rsidRDefault="00431E7A" w:rsidP="00BE4F63">
      <w:pPr>
        <w:pStyle w:val="Heading3"/>
      </w:pPr>
      <w:r>
        <w:t xml:space="preserve">3.4.1 </w:t>
      </w:r>
      <w:r w:rsidR="00185A6F">
        <w:t>Carbon</w:t>
      </w:r>
      <w:r w:rsidR="00BE4F63">
        <w:t xml:space="preserve"> offset</w:t>
      </w:r>
    </w:p>
    <w:p w14:paraId="505BCA24" w14:textId="56629C2E" w:rsidR="008F6C14" w:rsidRDefault="00FC2A32">
      <w:r>
        <w:t>The charred material</w:t>
      </w:r>
      <w:r w:rsidR="00633AED">
        <w:t>s</w:t>
      </w:r>
      <w:r w:rsidR="00684A44">
        <w:t>’</w:t>
      </w:r>
      <w:r w:rsidR="00633AED">
        <w:t xml:space="preserve"> </w:t>
      </w:r>
      <w:r w:rsidR="0071208C" w:rsidRPr="002E4E08">
        <w:t>δ</w:t>
      </w:r>
      <w:r w:rsidR="0071208C" w:rsidRPr="002E4E08">
        <w:rPr>
          <w:vertAlign w:val="superscript"/>
        </w:rPr>
        <w:t>13</w:t>
      </w:r>
      <w:r w:rsidR="0071208C" w:rsidRPr="002E4E08">
        <w:t>C</w:t>
      </w:r>
      <w:r w:rsidR="00633AED">
        <w:t xml:space="preserve"> values </w:t>
      </w:r>
      <w:r>
        <w:t>w</w:t>
      </w:r>
      <w:r w:rsidR="00633AED">
        <w:t>ere</w:t>
      </w:r>
      <w:r>
        <w:t xml:space="preserve"> compared to the uncharred material using </w:t>
      </w:r>
      <w:r w:rsidR="00542734">
        <w:t>two different</w:t>
      </w:r>
      <w:r>
        <w:t xml:space="preserve"> linear model</w:t>
      </w:r>
      <w:r w:rsidR="003B707A">
        <w:t>s</w:t>
      </w:r>
      <w:r w:rsidR="00633AED">
        <w:t xml:space="preserve"> as per Nitsch et al</w:t>
      </w:r>
      <w:r w:rsidR="002D157B">
        <w:t>.</w:t>
      </w:r>
      <w:r w:rsidR="00633AED">
        <w:t xml:space="preserve"> </w:t>
      </w:r>
      <w:r w:rsidR="00FB1E00">
        <w:t>(</w:t>
      </w:r>
      <w:r w:rsidR="00633AED">
        <w:t>2015</w:t>
      </w:r>
      <w:r w:rsidR="00FB1E00">
        <w:t>)</w:t>
      </w:r>
      <w:r w:rsidR="00542734">
        <w:t>.</w:t>
      </w:r>
      <w:r>
        <w:t xml:space="preserve"> </w:t>
      </w:r>
      <w:r w:rsidR="00542734">
        <w:t>The first</w:t>
      </w:r>
      <w:r w:rsidR="00FB1E00">
        <w:t xml:space="preserve"> linear model</w:t>
      </w:r>
      <w:r w:rsidR="00A9387E">
        <w:t xml:space="preserve"> examine</w:t>
      </w:r>
      <w:r w:rsidR="00381012">
        <w:t>d</w:t>
      </w:r>
      <w:r w:rsidR="00A9387E">
        <w:t xml:space="preserve"> the relationship between </w:t>
      </w:r>
      <w:r w:rsidR="0071208C" w:rsidRPr="002E4E08">
        <w:t>δ</w:t>
      </w:r>
      <w:r w:rsidR="0071208C" w:rsidRPr="002E4E08">
        <w:rPr>
          <w:vertAlign w:val="superscript"/>
        </w:rPr>
        <w:t>13</w:t>
      </w:r>
      <w:r w:rsidR="0071208C" w:rsidRPr="002E4E08">
        <w:t>C</w:t>
      </w:r>
      <w:r w:rsidR="00A9387E">
        <w:t xml:space="preserve"> </w:t>
      </w:r>
      <w:r w:rsidR="0077477A">
        <w:t>value</w:t>
      </w:r>
      <w:r w:rsidR="002639A5">
        <w:t>s</w:t>
      </w:r>
      <w:r w:rsidR="0077477A">
        <w:t xml:space="preserve"> </w:t>
      </w:r>
      <w:r w:rsidR="00A9387E">
        <w:t>and species</w:t>
      </w:r>
      <w:r w:rsidR="003B707A">
        <w:t>; t</w:t>
      </w:r>
      <w:r w:rsidR="00A9387E">
        <w:t>he second include</w:t>
      </w:r>
      <w:r w:rsidR="00381012">
        <w:t>d</w:t>
      </w:r>
      <w:r w:rsidR="00A9387E">
        <w:t xml:space="preserve"> an extra coefficient for charring (</w:t>
      </w:r>
      <w:r w:rsidR="00A721A9">
        <w:t>i.e.,</w:t>
      </w:r>
      <w:r w:rsidR="00A9387E">
        <w:t xml:space="preserve"> charred vs non</w:t>
      </w:r>
      <w:r w:rsidR="008F475C">
        <w:t>-</w:t>
      </w:r>
      <w:r w:rsidR="00A9387E">
        <w:t>charred</w:t>
      </w:r>
      <w:r w:rsidR="00EE270E">
        <w:t xml:space="preserve"> </w:t>
      </w:r>
      <w:r w:rsidR="0071208C">
        <w:t xml:space="preserve">values </w:t>
      </w:r>
      <w:r w:rsidR="00EE270E">
        <w:t xml:space="preserve">with no regard for </w:t>
      </w:r>
      <w:r w:rsidR="0071208C">
        <w:t xml:space="preserve">charring </w:t>
      </w:r>
      <w:r w:rsidR="00EE270E">
        <w:t>time or temperature</w:t>
      </w:r>
      <w:r w:rsidR="00A9387E">
        <w:t xml:space="preserve">). </w:t>
      </w:r>
      <w:r w:rsidR="008F6C14">
        <w:t xml:space="preserve">Table </w:t>
      </w:r>
      <w:r w:rsidR="00534C67">
        <w:t>5</w:t>
      </w:r>
      <w:r w:rsidR="008F6C14">
        <w:t xml:space="preserve"> summarise</w:t>
      </w:r>
      <w:r w:rsidR="00A721A9">
        <w:t>s</w:t>
      </w:r>
      <w:r w:rsidR="008F6C14">
        <w:t xml:space="preserve"> the results for the different temperature </w:t>
      </w:r>
      <w:r w:rsidR="00853A92">
        <w:t xml:space="preserve">batches </w:t>
      </w:r>
      <w:r w:rsidR="00395CA3">
        <w:t>used.</w:t>
      </w:r>
    </w:p>
    <w:p w14:paraId="6FD36BDB" w14:textId="1CDD9A96" w:rsidR="00003A52" w:rsidRDefault="00003A52"/>
    <w:p w14:paraId="7C8020DD" w14:textId="0414AFF0" w:rsidR="00003A52" w:rsidRPr="00BE4F63" w:rsidRDefault="007E7616">
      <w:pPr>
        <w:rPr>
          <w:sz w:val="20"/>
          <w:szCs w:val="20"/>
        </w:rPr>
      </w:pPr>
      <w:r w:rsidRPr="00BE4F63">
        <w:rPr>
          <w:sz w:val="20"/>
          <w:szCs w:val="20"/>
        </w:rPr>
        <w:t xml:space="preserve">Table </w:t>
      </w:r>
      <w:r w:rsidR="00534C67">
        <w:rPr>
          <w:sz w:val="20"/>
          <w:szCs w:val="20"/>
        </w:rPr>
        <w:t>5</w:t>
      </w:r>
      <w:r w:rsidRPr="00BE4F63">
        <w:rPr>
          <w:sz w:val="20"/>
          <w:szCs w:val="20"/>
        </w:rPr>
        <w:t>. The results from the first (LM1) and second (LM2) linear models based on the δ</w:t>
      </w:r>
      <w:r w:rsidRPr="00BE4F63">
        <w:rPr>
          <w:sz w:val="20"/>
          <w:szCs w:val="20"/>
          <w:vertAlign w:val="superscript"/>
        </w:rPr>
        <w:t>13</w:t>
      </w:r>
      <w:r w:rsidRPr="00BE4F63">
        <w:rPr>
          <w:sz w:val="20"/>
          <w:szCs w:val="20"/>
        </w:rPr>
        <w:t>C values, showing the R</w:t>
      </w:r>
      <w:r w:rsidRPr="00BE4F63">
        <w:rPr>
          <w:sz w:val="20"/>
          <w:szCs w:val="20"/>
          <w:vertAlign w:val="superscript"/>
        </w:rPr>
        <w:t>2</w:t>
      </w:r>
      <w:r w:rsidRPr="00BE4F63">
        <w:rPr>
          <w:sz w:val="20"/>
          <w:szCs w:val="20"/>
        </w:rPr>
        <w:t xml:space="preserve"> value, p-value of the model, p-value of the </w:t>
      </w:r>
      <w:r w:rsidR="00395CA3">
        <w:rPr>
          <w:sz w:val="20"/>
          <w:szCs w:val="20"/>
        </w:rPr>
        <w:t>c</w:t>
      </w:r>
      <w:r w:rsidRPr="00BE4F63">
        <w:rPr>
          <w:sz w:val="20"/>
          <w:szCs w:val="20"/>
        </w:rPr>
        <w:t>harred-fresh coefficient, the Beta value and the confidence intervals</w:t>
      </w:r>
      <w:r w:rsidR="00F7302B" w:rsidRPr="00BE4F63">
        <w:rPr>
          <w:sz w:val="20"/>
          <w:szCs w:val="20"/>
        </w:rPr>
        <w:t>, for the four different temperature range</w:t>
      </w:r>
      <w:r w:rsidR="000E02AA">
        <w:rPr>
          <w:sz w:val="20"/>
          <w:szCs w:val="20"/>
        </w:rPr>
        <w:t>s rounded to 2 decimal places</w:t>
      </w:r>
      <w:ins w:id="157" w:author="Elizabeth Stroud" w:date="2023-01-09T14:33:00Z">
        <w:r w:rsidR="00BD69B0">
          <w:rPr>
            <w:sz w:val="20"/>
            <w:szCs w:val="20"/>
          </w:rPr>
          <w:t>.</w:t>
        </w:r>
      </w:ins>
      <w:ins w:id="158" w:author="Elizabeth Stroud" w:date="2023-01-09T14:34:00Z">
        <w:r w:rsidR="00BD69B0">
          <w:rPr>
            <w:sz w:val="20"/>
            <w:szCs w:val="20"/>
          </w:rPr>
          <w:t xml:space="preserve"> </w:t>
        </w:r>
      </w:ins>
    </w:p>
    <w:tbl>
      <w:tblPr>
        <w:tblStyle w:val="TableGrid"/>
        <w:tblW w:w="0" w:type="auto"/>
        <w:tblLook w:val="04A0" w:firstRow="1" w:lastRow="0" w:firstColumn="1" w:lastColumn="0" w:noHBand="0" w:noVBand="1"/>
      </w:tblPr>
      <w:tblGrid>
        <w:gridCol w:w="1707"/>
        <w:gridCol w:w="726"/>
        <w:gridCol w:w="951"/>
        <w:gridCol w:w="952"/>
        <w:gridCol w:w="952"/>
        <w:gridCol w:w="952"/>
        <w:gridCol w:w="952"/>
        <w:gridCol w:w="952"/>
        <w:gridCol w:w="866"/>
      </w:tblGrid>
      <w:tr w:rsidR="000E02AA" w:rsidRPr="0071208C" w14:paraId="02A0E653" w14:textId="77777777" w:rsidTr="00343F92">
        <w:tc>
          <w:tcPr>
            <w:tcW w:w="1838" w:type="dxa"/>
          </w:tcPr>
          <w:p w14:paraId="4455BAEB" w14:textId="77777777" w:rsidR="00003A52" w:rsidRPr="00343F92" w:rsidRDefault="00003A52" w:rsidP="00594E04">
            <w:pPr>
              <w:rPr>
                <w:sz w:val="22"/>
                <w:szCs w:val="22"/>
              </w:rPr>
            </w:pPr>
          </w:p>
        </w:tc>
        <w:tc>
          <w:tcPr>
            <w:tcW w:w="1310" w:type="dxa"/>
            <w:gridSpan w:val="2"/>
          </w:tcPr>
          <w:p w14:paraId="27F0A456" w14:textId="5AB5B24A" w:rsidR="00003A52" w:rsidRPr="00343F92" w:rsidRDefault="00003A52" w:rsidP="00594E04">
            <w:pPr>
              <w:rPr>
                <w:sz w:val="22"/>
                <w:szCs w:val="22"/>
              </w:rPr>
            </w:pPr>
            <w:r w:rsidRPr="00343F92">
              <w:rPr>
                <w:sz w:val="22"/>
                <w:szCs w:val="22"/>
              </w:rPr>
              <w:t>215-300</w:t>
            </w:r>
            <w:r w:rsidR="002D157B" w:rsidRPr="00343F92">
              <w:rPr>
                <w:sz w:val="22"/>
                <w:szCs w:val="22"/>
              </w:rPr>
              <w:t>°C</w:t>
            </w:r>
          </w:p>
        </w:tc>
        <w:tc>
          <w:tcPr>
            <w:tcW w:w="1988" w:type="dxa"/>
            <w:gridSpan w:val="2"/>
          </w:tcPr>
          <w:p w14:paraId="55DD3E59" w14:textId="0F0DC9A1" w:rsidR="00003A52" w:rsidRPr="00343F92" w:rsidRDefault="00003A52" w:rsidP="00594E04">
            <w:pPr>
              <w:rPr>
                <w:sz w:val="22"/>
                <w:szCs w:val="22"/>
              </w:rPr>
            </w:pPr>
            <w:r w:rsidRPr="00343F92">
              <w:rPr>
                <w:sz w:val="22"/>
                <w:szCs w:val="22"/>
              </w:rPr>
              <w:t>215-260</w:t>
            </w:r>
            <w:r w:rsidR="002D157B" w:rsidRPr="00343F92">
              <w:rPr>
                <w:sz w:val="22"/>
                <w:szCs w:val="22"/>
              </w:rPr>
              <w:t>°C</w:t>
            </w:r>
          </w:p>
        </w:tc>
        <w:tc>
          <w:tcPr>
            <w:tcW w:w="1988" w:type="dxa"/>
            <w:gridSpan w:val="2"/>
          </w:tcPr>
          <w:p w14:paraId="23ADC4A2" w14:textId="2D900308" w:rsidR="00003A52" w:rsidRPr="00343F92" w:rsidRDefault="00003A52" w:rsidP="00594E04">
            <w:pPr>
              <w:rPr>
                <w:sz w:val="22"/>
                <w:szCs w:val="22"/>
              </w:rPr>
            </w:pPr>
            <w:r w:rsidRPr="00343F92">
              <w:rPr>
                <w:sz w:val="22"/>
                <w:szCs w:val="22"/>
              </w:rPr>
              <w:t>230-300</w:t>
            </w:r>
            <w:r w:rsidR="002D157B" w:rsidRPr="00343F92">
              <w:rPr>
                <w:sz w:val="22"/>
                <w:szCs w:val="22"/>
              </w:rPr>
              <w:t>°C</w:t>
            </w:r>
          </w:p>
        </w:tc>
        <w:tc>
          <w:tcPr>
            <w:tcW w:w="1886" w:type="dxa"/>
            <w:gridSpan w:val="2"/>
          </w:tcPr>
          <w:p w14:paraId="5C5D4EB2" w14:textId="7B769EAE" w:rsidR="00003A52" w:rsidRPr="00343F92" w:rsidRDefault="00003A52" w:rsidP="00594E04">
            <w:pPr>
              <w:rPr>
                <w:sz w:val="22"/>
                <w:szCs w:val="22"/>
              </w:rPr>
            </w:pPr>
            <w:r w:rsidRPr="00343F92">
              <w:rPr>
                <w:sz w:val="22"/>
                <w:szCs w:val="22"/>
              </w:rPr>
              <w:t>230-260</w:t>
            </w:r>
            <w:r w:rsidR="002D157B" w:rsidRPr="00343F92">
              <w:rPr>
                <w:sz w:val="22"/>
                <w:szCs w:val="22"/>
              </w:rPr>
              <w:t>°C</w:t>
            </w:r>
          </w:p>
        </w:tc>
      </w:tr>
      <w:tr w:rsidR="00003A52" w:rsidRPr="0071208C" w14:paraId="11ED3C43" w14:textId="77777777" w:rsidTr="00343F92">
        <w:tc>
          <w:tcPr>
            <w:tcW w:w="1838" w:type="dxa"/>
          </w:tcPr>
          <w:p w14:paraId="71B0A197" w14:textId="77777777" w:rsidR="00003A52" w:rsidRPr="00343F92" w:rsidRDefault="00003A52" w:rsidP="00594E04">
            <w:pPr>
              <w:rPr>
                <w:sz w:val="22"/>
                <w:szCs w:val="22"/>
              </w:rPr>
            </w:pPr>
          </w:p>
        </w:tc>
        <w:tc>
          <w:tcPr>
            <w:tcW w:w="316" w:type="dxa"/>
          </w:tcPr>
          <w:p w14:paraId="20341AD7" w14:textId="77777777" w:rsidR="00003A52" w:rsidRPr="00343F92" w:rsidRDefault="00003A52" w:rsidP="00594E04">
            <w:pPr>
              <w:rPr>
                <w:sz w:val="22"/>
                <w:szCs w:val="22"/>
              </w:rPr>
            </w:pPr>
            <w:r w:rsidRPr="00343F92">
              <w:rPr>
                <w:sz w:val="22"/>
                <w:szCs w:val="22"/>
              </w:rPr>
              <w:t>LM1</w:t>
            </w:r>
          </w:p>
        </w:tc>
        <w:tc>
          <w:tcPr>
            <w:tcW w:w="994" w:type="dxa"/>
          </w:tcPr>
          <w:p w14:paraId="09F673C3" w14:textId="77777777" w:rsidR="00003A52" w:rsidRPr="00343F92" w:rsidRDefault="00003A52" w:rsidP="00594E04">
            <w:pPr>
              <w:rPr>
                <w:sz w:val="22"/>
                <w:szCs w:val="22"/>
              </w:rPr>
            </w:pPr>
            <w:r w:rsidRPr="00343F92">
              <w:rPr>
                <w:sz w:val="22"/>
                <w:szCs w:val="22"/>
              </w:rPr>
              <w:t>LM2</w:t>
            </w:r>
          </w:p>
        </w:tc>
        <w:tc>
          <w:tcPr>
            <w:tcW w:w="994" w:type="dxa"/>
          </w:tcPr>
          <w:p w14:paraId="4EC3C885" w14:textId="77777777" w:rsidR="00003A52" w:rsidRPr="00343F92" w:rsidRDefault="00003A52" w:rsidP="00594E04">
            <w:pPr>
              <w:rPr>
                <w:sz w:val="22"/>
                <w:szCs w:val="22"/>
              </w:rPr>
            </w:pPr>
            <w:r w:rsidRPr="00343F92">
              <w:rPr>
                <w:sz w:val="22"/>
                <w:szCs w:val="22"/>
              </w:rPr>
              <w:t>LM1</w:t>
            </w:r>
          </w:p>
        </w:tc>
        <w:tc>
          <w:tcPr>
            <w:tcW w:w="994" w:type="dxa"/>
          </w:tcPr>
          <w:p w14:paraId="47F07780" w14:textId="77777777" w:rsidR="00003A52" w:rsidRPr="00343F92" w:rsidRDefault="00003A52" w:rsidP="00594E04">
            <w:pPr>
              <w:rPr>
                <w:sz w:val="22"/>
                <w:szCs w:val="22"/>
              </w:rPr>
            </w:pPr>
            <w:r w:rsidRPr="00343F92">
              <w:rPr>
                <w:sz w:val="22"/>
                <w:szCs w:val="22"/>
              </w:rPr>
              <w:t>LM2</w:t>
            </w:r>
          </w:p>
        </w:tc>
        <w:tc>
          <w:tcPr>
            <w:tcW w:w="994" w:type="dxa"/>
          </w:tcPr>
          <w:p w14:paraId="6F253387" w14:textId="77777777" w:rsidR="00003A52" w:rsidRPr="00343F92" w:rsidRDefault="00003A52" w:rsidP="00594E04">
            <w:pPr>
              <w:rPr>
                <w:sz w:val="22"/>
                <w:szCs w:val="22"/>
              </w:rPr>
            </w:pPr>
            <w:r w:rsidRPr="00343F92">
              <w:rPr>
                <w:sz w:val="22"/>
                <w:szCs w:val="22"/>
              </w:rPr>
              <w:t>LM1</w:t>
            </w:r>
          </w:p>
        </w:tc>
        <w:tc>
          <w:tcPr>
            <w:tcW w:w="994" w:type="dxa"/>
          </w:tcPr>
          <w:p w14:paraId="0136AD92" w14:textId="77777777" w:rsidR="00003A52" w:rsidRPr="00343F92" w:rsidRDefault="00003A52" w:rsidP="00594E04">
            <w:pPr>
              <w:rPr>
                <w:sz w:val="22"/>
                <w:szCs w:val="22"/>
              </w:rPr>
            </w:pPr>
            <w:r w:rsidRPr="00343F92">
              <w:rPr>
                <w:sz w:val="22"/>
                <w:szCs w:val="22"/>
              </w:rPr>
              <w:t>LM2</w:t>
            </w:r>
          </w:p>
        </w:tc>
        <w:tc>
          <w:tcPr>
            <w:tcW w:w="994" w:type="dxa"/>
          </w:tcPr>
          <w:p w14:paraId="29AD6054" w14:textId="77777777" w:rsidR="00003A52" w:rsidRPr="00343F92" w:rsidRDefault="00003A52" w:rsidP="00594E04">
            <w:pPr>
              <w:rPr>
                <w:sz w:val="22"/>
                <w:szCs w:val="22"/>
              </w:rPr>
            </w:pPr>
            <w:r w:rsidRPr="00343F92">
              <w:rPr>
                <w:sz w:val="22"/>
                <w:szCs w:val="22"/>
              </w:rPr>
              <w:t>LM1</w:t>
            </w:r>
          </w:p>
        </w:tc>
        <w:tc>
          <w:tcPr>
            <w:tcW w:w="892" w:type="dxa"/>
          </w:tcPr>
          <w:p w14:paraId="7B554962" w14:textId="77777777" w:rsidR="00003A52" w:rsidRPr="00343F92" w:rsidRDefault="00003A52" w:rsidP="00594E04">
            <w:pPr>
              <w:rPr>
                <w:sz w:val="22"/>
                <w:szCs w:val="22"/>
              </w:rPr>
            </w:pPr>
            <w:r w:rsidRPr="00343F92">
              <w:rPr>
                <w:sz w:val="22"/>
                <w:szCs w:val="22"/>
              </w:rPr>
              <w:t>LM2</w:t>
            </w:r>
          </w:p>
        </w:tc>
      </w:tr>
      <w:tr w:rsidR="00003A52" w:rsidRPr="0071208C" w14:paraId="30558457" w14:textId="77777777" w:rsidTr="00343F92">
        <w:tc>
          <w:tcPr>
            <w:tcW w:w="1838" w:type="dxa"/>
          </w:tcPr>
          <w:p w14:paraId="552D97C0" w14:textId="5BF3165F" w:rsidR="00003A52" w:rsidRPr="00343F92" w:rsidRDefault="00A721A9" w:rsidP="00594E04">
            <w:pPr>
              <w:rPr>
                <w:sz w:val="22"/>
                <w:szCs w:val="22"/>
              </w:rPr>
            </w:pPr>
            <w:r>
              <w:rPr>
                <w:sz w:val="22"/>
                <w:szCs w:val="22"/>
              </w:rPr>
              <w:t xml:space="preserve">Adjusted </w:t>
            </w:r>
            <w:r w:rsidR="00003A52" w:rsidRPr="00343F92">
              <w:rPr>
                <w:sz w:val="22"/>
                <w:szCs w:val="22"/>
              </w:rPr>
              <w:t>R</w:t>
            </w:r>
            <w:r w:rsidR="00003A52" w:rsidRPr="00343F92">
              <w:rPr>
                <w:sz w:val="22"/>
                <w:szCs w:val="22"/>
                <w:vertAlign w:val="superscript"/>
              </w:rPr>
              <w:t>2</w:t>
            </w:r>
          </w:p>
        </w:tc>
        <w:tc>
          <w:tcPr>
            <w:tcW w:w="316" w:type="dxa"/>
          </w:tcPr>
          <w:p w14:paraId="5123908B" w14:textId="1F538F9C" w:rsidR="00003A52" w:rsidRPr="00343F92" w:rsidRDefault="00003A52" w:rsidP="00594E04">
            <w:pPr>
              <w:rPr>
                <w:sz w:val="22"/>
                <w:szCs w:val="22"/>
              </w:rPr>
            </w:pPr>
            <w:r w:rsidRPr="00343F92">
              <w:rPr>
                <w:sz w:val="22"/>
                <w:szCs w:val="22"/>
              </w:rPr>
              <w:t>0.8</w:t>
            </w:r>
            <w:r w:rsidR="005E4D2E">
              <w:rPr>
                <w:sz w:val="22"/>
                <w:szCs w:val="22"/>
              </w:rPr>
              <w:t>7</w:t>
            </w:r>
          </w:p>
        </w:tc>
        <w:tc>
          <w:tcPr>
            <w:tcW w:w="994" w:type="dxa"/>
          </w:tcPr>
          <w:p w14:paraId="5C6CFEA2" w14:textId="589B67D2" w:rsidR="00003A52" w:rsidRPr="00343F92" w:rsidRDefault="00003A52" w:rsidP="00594E04">
            <w:pPr>
              <w:rPr>
                <w:sz w:val="22"/>
                <w:szCs w:val="22"/>
              </w:rPr>
            </w:pPr>
            <w:r w:rsidRPr="00343F92">
              <w:rPr>
                <w:sz w:val="22"/>
                <w:szCs w:val="22"/>
              </w:rPr>
              <w:t>0.8</w:t>
            </w:r>
            <w:r w:rsidR="004420BD">
              <w:rPr>
                <w:sz w:val="22"/>
                <w:szCs w:val="22"/>
              </w:rPr>
              <w:t>7</w:t>
            </w:r>
          </w:p>
        </w:tc>
        <w:tc>
          <w:tcPr>
            <w:tcW w:w="994" w:type="dxa"/>
          </w:tcPr>
          <w:p w14:paraId="5C717A65" w14:textId="35FC1476" w:rsidR="00003A52" w:rsidRPr="00343F92" w:rsidRDefault="00003A52" w:rsidP="00594E04">
            <w:pPr>
              <w:rPr>
                <w:sz w:val="22"/>
                <w:szCs w:val="22"/>
              </w:rPr>
            </w:pPr>
            <w:r w:rsidRPr="00343F92">
              <w:rPr>
                <w:sz w:val="22"/>
                <w:szCs w:val="22"/>
              </w:rPr>
              <w:t>0.87</w:t>
            </w:r>
          </w:p>
        </w:tc>
        <w:tc>
          <w:tcPr>
            <w:tcW w:w="994" w:type="dxa"/>
          </w:tcPr>
          <w:p w14:paraId="087163F7" w14:textId="29E70481" w:rsidR="00003A52" w:rsidRPr="00343F92" w:rsidRDefault="00003A52" w:rsidP="00594E04">
            <w:pPr>
              <w:rPr>
                <w:sz w:val="22"/>
                <w:szCs w:val="22"/>
              </w:rPr>
            </w:pPr>
            <w:r w:rsidRPr="00343F92">
              <w:rPr>
                <w:sz w:val="22"/>
                <w:szCs w:val="22"/>
              </w:rPr>
              <w:t>0.87</w:t>
            </w:r>
          </w:p>
        </w:tc>
        <w:tc>
          <w:tcPr>
            <w:tcW w:w="994" w:type="dxa"/>
          </w:tcPr>
          <w:p w14:paraId="0114A418" w14:textId="09205388" w:rsidR="00003A52" w:rsidRPr="00343F92" w:rsidRDefault="00003A52" w:rsidP="00594E04">
            <w:pPr>
              <w:rPr>
                <w:sz w:val="22"/>
                <w:szCs w:val="22"/>
              </w:rPr>
            </w:pPr>
            <w:r w:rsidRPr="00343F92">
              <w:rPr>
                <w:sz w:val="22"/>
                <w:szCs w:val="22"/>
              </w:rPr>
              <w:t>0.</w:t>
            </w:r>
            <w:r w:rsidR="005E4D2E" w:rsidRPr="00343F92">
              <w:rPr>
                <w:sz w:val="22"/>
                <w:szCs w:val="22"/>
              </w:rPr>
              <w:t>8</w:t>
            </w:r>
            <w:r w:rsidR="00981672">
              <w:rPr>
                <w:sz w:val="22"/>
                <w:szCs w:val="22"/>
              </w:rPr>
              <w:t>9</w:t>
            </w:r>
          </w:p>
        </w:tc>
        <w:tc>
          <w:tcPr>
            <w:tcW w:w="994" w:type="dxa"/>
          </w:tcPr>
          <w:p w14:paraId="0FE7EA63" w14:textId="044B5111" w:rsidR="00003A52" w:rsidRPr="00343F92" w:rsidRDefault="00003A52" w:rsidP="00594E04">
            <w:pPr>
              <w:rPr>
                <w:sz w:val="22"/>
                <w:szCs w:val="22"/>
              </w:rPr>
            </w:pPr>
            <w:r w:rsidRPr="00343F92">
              <w:rPr>
                <w:sz w:val="22"/>
                <w:szCs w:val="22"/>
              </w:rPr>
              <w:t>0.89</w:t>
            </w:r>
          </w:p>
        </w:tc>
        <w:tc>
          <w:tcPr>
            <w:tcW w:w="994" w:type="dxa"/>
          </w:tcPr>
          <w:p w14:paraId="4F179E40" w14:textId="017DD78D" w:rsidR="00003A52" w:rsidRPr="00343F92" w:rsidRDefault="00003A52" w:rsidP="00594E04">
            <w:pPr>
              <w:rPr>
                <w:sz w:val="22"/>
                <w:szCs w:val="22"/>
              </w:rPr>
            </w:pPr>
            <w:r w:rsidRPr="00343F92">
              <w:rPr>
                <w:sz w:val="22"/>
                <w:szCs w:val="22"/>
              </w:rPr>
              <w:t>0.89</w:t>
            </w:r>
          </w:p>
        </w:tc>
        <w:tc>
          <w:tcPr>
            <w:tcW w:w="892" w:type="dxa"/>
          </w:tcPr>
          <w:p w14:paraId="581ECAC3" w14:textId="7F1DEE69" w:rsidR="00003A52" w:rsidRPr="00343F92" w:rsidRDefault="00003A52" w:rsidP="00594E04">
            <w:pPr>
              <w:rPr>
                <w:sz w:val="22"/>
                <w:szCs w:val="22"/>
              </w:rPr>
            </w:pPr>
            <w:r w:rsidRPr="00343F92">
              <w:rPr>
                <w:sz w:val="22"/>
                <w:szCs w:val="22"/>
              </w:rPr>
              <w:t>0.</w:t>
            </w:r>
            <w:r w:rsidR="005370AE" w:rsidRPr="00343F92">
              <w:rPr>
                <w:sz w:val="22"/>
                <w:szCs w:val="22"/>
              </w:rPr>
              <w:t>8</w:t>
            </w:r>
            <w:r w:rsidR="005370AE">
              <w:rPr>
                <w:sz w:val="22"/>
                <w:szCs w:val="22"/>
              </w:rPr>
              <w:t>9</w:t>
            </w:r>
          </w:p>
        </w:tc>
      </w:tr>
      <w:tr w:rsidR="00003A52" w:rsidRPr="0071208C" w14:paraId="7E459AF7" w14:textId="77777777" w:rsidTr="00343F92">
        <w:tc>
          <w:tcPr>
            <w:tcW w:w="1838" w:type="dxa"/>
          </w:tcPr>
          <w:p w14:paraId="5BC2CDDA" w14:textId="4461E5CD" w:rsidR="00003A52" w:rsidRPr="00343F92" w:rsidRDefault="00684A44" w:rsidP="00594E04">
            <w:pPr>
              <w:rPr>
                <w:sz w:val="22"/>
                <w:szCs w:val="22"/>
              </w:rPr>
            </w:pPr>
            <w:r>
              <w:rPr>
                <w:sz w:val="22"/>
                <w:szCs w:val="22"/>
              </w:rPr>
              <w:t>Model P value</w:t>
            </w:r>
          </w:p>
        </w:tc>
        <w:tc>
          <w:tcPr>
            <w:tcW w:w="316" w:type="dxa"/>
          </w:tcPr>
          <w:p w14:paraId="5B6012A3" w14:textId="088B7EE6"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0FB7ED61" w14:textId="323ACDC2"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E1A66E0" w14:textId="7A75F8EB"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5E96189" w14:textId="6BB65E7E"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54FAD86" w14:textId="071686EA"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2CC09EC2" w14:textId="403CD90D"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4975157" w14:textId="631D9E88" w:rsidR="00003A52" w:rsidRPr="00343F92" w:rsidRDefault="00003A52" w:rsidP="00594E04">
            <w:pPr>
              <w:rPr>
                <w:sz w:val="22"/>
                <w:szCs w:val="22"/>
              </w:rPr>
            </w:pPr>
            <w:r w:rsidRPr="00343F92">
              <w:rPr>
                <w:sz w:val="22"/>
                <w:szCs w:val="22"/>
              </w:rPr>
              <w:t>&lt;0.0</w:t>
            </w:r>
            <w:r w:rsidR="000E02AA">
              <w:rPr>
                <w:sz w:val="22"/>
                <w:szCs w:val="22"/>
              </w:rPr>
              <w:t>1</w:t>
            </w:r>
          </w:p>
        </w:tc>
        <w:tc>
          <w:tcPr>
            <w:tcW w:w="892" w:type="dxa"/>
          </w:tcPr>
          <w:p w14:paraId="6C1860C7" w14:textId="79DCBC82" w:rsidR="00003A52" w:rsidRPr="00343F92" w:rsidRDefault="00003A52" w:rsidP="00594E04">
            <w:pPr>
              <w:rPr>
                <w:sz w:val="22"/>
                <w:szCs w:val="22"/>
              </w:rPr>
            </w:pPr>
            <w:r w:rsidRPr="00343F92">
              <w:rPr>
                <w:sz w:val="22"/>
                <w:szCs w:val="22"/>
              </w:rPr>
              <w:t>&lt;0.0</w:t>
            </w:r>
            <w:r w:rsidR="000E02AA">
              <w:rPr>
                <w:sz w:val="22"/>
                <w:szCs w:val="22"/>
              </w:rPr>
              <w:t>1</w:t>
            </w:r>
          </w:p>
        </w:tc>
      </w:tr>
      <w:tr w:rsidR="00003A52" w:rsidRPr="0071208C" w14:paraId="3B4D9FD0" w14:textId="77777777" w:rsidTr="00343F92">
        <w:tc>
          <w:tcPr>
            <w:tcW w:w="1838" w:type="dxa"/>
          </w:tcPr>
          <w:p w14:paraId="4F56EC7E" w14:textId="77777777" w:rsidR="00003A52" w:rsidRPr="00343F92" w:rsidRDefault="00003A52" w:rsidP="00003A52">
            <w:pPr>
              <w:rPr>
                <w:sz w:val="22"/>
                <w:szCs w:val="22"/>
              </w:rPr>
            </w:pPr>
            <w:r w:rsidRPr="00343F92">
              <w:rPr>
                <w:sz w:val="22"/>
                <w:szCs w:val="22"/>
              </w:rPr>
              <w:t>Charred-fresh P value</w:t>
            </w:r>
          </w:p>
        </w:tc>
        <w:tc>
          <w:tcPr>
            <w:tcW w:w="316" w:type="dxa"/>
          </w:tcPr>
          <w:p w14:paraId="54BB73DD" w14:textId="7D6C2288" w:rsidR="00003A52" w:rsidRPr="00343F92" w:rsidRDefault="00003A52" w:rsidP="00003A52">
            <w:pPr>
              <w:rPr>
                <w:sz w:val="22"/>
                <w:szCs w:val="22"/>
              </w:rPr>
            </w:pPr>
          </w:p>
        </w:tc>
        <w:tc>
          <w:tcPr>
            <w:tcW w:w="994" w:type="dxa"/>
          </w:tcPr>
          <w:p w14:paraId="3658DA2D" w14:textId="4A8988B7" w:rsidR="00003A52" w:rsidRPr="00343F92" w:rsidRDefault="00003A52" w:rsidP="00003A52">
            <w:pPr>
              <w:rPr>
                <w:sz w:val="22"/>
                <w:szCs w:val="22"/>
              </w:rPr>
            </w:pPr>
            <w:r w:rsidRPr="00343F92">
              <w:rPr>
                <w:sz w:val="22"/>
                <w:szCs w:val="22"/>
              </w:rPr>
              <w:t>0.1</w:t>
            </w:r>
            <w:r w:rsidR="005D10C7">
              <w:rPr>
                <w:sz w:val="22"/>
                <w:szCs w:val="22"/>
              </w:rPr>
              <w:t>1</w:t>
            </w:r>
          </w:p>
        </w:tc>
        <w:tc>
          <w:tcPr>
            <w:tcW w:w="994" w:type="dxa"/>
          </w:tcPr>
          <w:p w14:paraId="09B6B19D" w14:textId="77777777" w:rsidR="00003A52" w:rsidRPr="00343F92" w:rsidRDefault="00003A52" w:rsidP="00003A52">
            <w:pPr>
              <w:rPr>
                <w:sz w:val="22"/>
                <w:szCs w:val="22"/>
              </w:rPr>
            </w:pPr>
          </w:p>
        </w:tc>
        <w:tc>
          <w:tcPr>
            <w:tcW w:w="994" w:type="dxa"/>
          </w:tcPr>
          <w:p w14:paraId="40C88F87" w14:textId="596C9FD5" w:rsidR="00003A52" w:rsidRPr="00343F92" w:rsidRDefault="00003A52" w:rsidP="00003A52">
            <w:pPr>
              <w:rPr>
                <w:sz w:val="22"/>
                <w:szCs w:val="22"/>
              </w:rPr>
            </w:pPr>
            <w:r w:rsidRPr="00343F92">
              <w:rPr>
                <w:sz w:val="22"/>
                <w:szCs w:val="22"/>
              </w:rPr>
              <w:t>0.26</w:t>
            </w:r>
          </w:p>
        </w:tc>
        <w:tc>
          <w:tcPr>
            <w:tcW w:w="994" w:type="dxa"/>
          </w:tcPr>
          <w:p w14:paraId="6937106C" w14:textId="77777777" w:rsidR="00003A52" w:rsidRPr="00343F92" w:rsidRDefault="00003A52" w:rsidP="00003A52">
            <w:pPr>
              <w:rPr>
                <w:sz w:val="22"/>
                <w:szCs w:val="22"/>
              </w:rPr>
            </w:pPr>
          </w:p>
        </w:tc>
        <w:tc>
          <w:tcPr>
            <w:tcW w:w="994" w:type="dxa"/>
          </w:tcPr>
          <w:p w14:paraId="007DEC09" w14:textId="7CB3170B"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2</w:t>
            </w:r>
            <w:r w:rsidR="007A68BA" w:rsidRPr="00343F92">
              <w:rPr>
                <w:sz w:val="22"/>
                <w:szCs w:val="22"/>
              </w:rPr>
              <w:t>*</w:t>
            </w:r>
          </w:p>
        </w:tc>
        <w:tc>
          <w:tcPr>
            <w:tcW w:w="994" w:type="dxa"/>
          </w:tcPr>
          <w:p w14:paraId="79D4BEDA" w14:textId="77777777" w:rsidR="00003A52" w:rsidRPr="00343F92" w:rsidRDefault="00003A52" w:rsidP="00003A52">
            <w:pPr>
              <w:rPr>
                <w:sz w:val="22"/>
                <w:szCs w:val="22"/>
              </w:rPr>
            </w:pPr>
          </w:p>
        </w:tc>
        <w:tc>
          <w:tcPr>
            <w:tcW w:w="892" w:type="dxa"/>
          </w:tcPr>
          <w:p w14:paraId="71AAAA21" w14:textId="194EA0C3" w:rsidR="00003A52" w:rsidRPr="00343F92" w:rsidRDefault="00003A52" w:rsidP="00003A52">
            <w:pPr>
              <w:rPr>
                <w:sz w:val="22"/>
                <w:szCs w:val="22"/>
              </w:rPr>
            </w:pPr>
            <w:r w:rsidRPr="00343F92">
              <w:rPr>
                <w:sz w:val="22"/>
                <w:szCs w:val="22"/>
              </w:rPr>
              <w:t>0.</w:t>
            </w:r>
            <w:r w:rsidR="00593F6F" w:rsidRPr="00343F92">
              <w:rPr>
                <w:sz w:val="22"/>
                <w:szCs w:val="22"/>
              </w:rPr>
              <w:t>0</w:t>
            </w:r>
            <w:r w:rsidR="00293641">
              <w:rPr>
                <w:sz w:val="22"/>
                <w:szCs w:val="22"/>
              </w:rPr>
              <w:t>6</w:t>
            </w:r>
          </w:p>
        </w:tc>
      </w:tr>
      <w:tr w:rsidR="00003A52" w:rsidRPr="0071208C" w14:paraId="3D0DCB2B" w14:textId="77777777" w:rsidTr="00343F92">
        <w:tc>
          <w:tcPr>
            <w:tcW w:w="1838" w:type="dxa"/>
          </w:tcPr>
          <w:p w14:paraId="2BF8B0BA" w14:textId="77777777" w:rsidR="00003A52" w:rsidRPr="00343F92" w:rsidRDefault="00003A52" w:rsidP="00003A52">
            <w:pPr>
              <w:rPr>
                <w:sz w:val="22"/>
                <w:szCs w:val="22"/>
              </w:rPr>
            </w:pPr>
            <w:r w:rsidRPr="00343F92">
              <w:rPr>
                <w:sz w:val="22"/>
                <w:szCs w:val="22"/>
              </w:rPr>
              <w:t>Beta</w:t>
            </w:r>
          </w:p>
        </w:tc>
        <w:tc>
          <w:tcPr>
            <w:tcW w:w="316" w:type="dxa"/>
          </w:tcPr>
          <w:p w14:paraId="7EA091F4" w14:textId="3875C1D4" w:rsidR="00003A52" w:rsidRPr="00343F92" w:rsidRDefault="00003A52" w:rsidP="00003A52">
            <w:pPr>
              <w:rPr>
                <w:sz w:val="22"/>
                <w:szCs w:val="22"/>
              </w:rPr>
            </w:pPr>
          </w:p>
        </w:tc>
        <w:tc>
          <w:tcPr>
            <w:tcW w:w="994" w:type="dxa"/>
          </w:tcPr>
          <w:p w14:paraId="710C3B4B" w14:textId="653B57EE" w:rsidR="00003A52" w:rsidRPr="00343F92" w:rsidRDefault="00003A52" w:rsidP="00003A52">
            <w:pPr>
              <w:rPr>
                <w:sz w:val="22"/>
                <w:szCs w:val="22"/>
              </w:rPr>
            </w:pPr>
            <w:r w:rsidRPr="00343F92">
              <w:rPr>
                <w:sz w:val="22"/>
                <w:szCs w:val="22"/>
              </w:rPr>
              <w:t>-0.1</w:t>
            </w:r>
            <w:r w:rsidR="005D10C7">
              <w:rPr>
                <w:sz w:val="22"/>
                <w:szCs w:val="22"/>
              </w:rPr>
              <w:t>2</w:t>
            </w:r>
          </w:p>
        </w:tc>
        <w:tc>
          <w:tcPr>
            <w:tcW w:w="994" w:type="dxa"/>
          </w:tcPr>
          <w:p w14:paraId="7D4B9D9C" w14:textId="77777777" w:rsidR="00003A52" w:rsidRPr="00343F92" w:rsidRDefault="00003A52" w:rsidP="00003A52">
            <w:pPr>
              <w:rPr>
                <w:sz w:val="22"/>
                <w:szCs w:val="22"/>
              </w:rPr>
            </w:pPr>
          </w:p>
        </w:tc>
        <w:tc>
          <w:tcPr>
            <w:tcW w:w="994" w:type="dxa"/>
          </w:tcPr>
          <w:p w14:paraId="58EA6321" w14:textId="5FAD3F24" w:rsidR="00003A52" w:rsidRPr="00343F92" w:rsidRDefault="00003A52" w:rsidP="00003A52">
            <w:pPr>
              <w:rPr>
                <w:sz w:val="22"/>
                <w:szCs w:val="22"/>
              </w:rPr>
            </w:pPr>
            <w:r w:rsidRPr="00343F92">
              <w:rPr>
                <w:sz w:val="22"/>
                <w:szCs w:val="22"/>
              </w:rPr>
              <w:t>-0.08</w:t>
            </w:r>
          </w:p>
        </w:tc>
        <w:tc>
          <w:tcPr>
            <w:tcW w:w="994" w:type="dxa"/>
          </w:tcPr>
          <w:p w14:paraId="32E9D3C3" w14:textId="77777777" w:rsidR="00003A52" w:rsidRPr="00343F92" w:rsidRDefault="00003A52" w:rsidP="00003A52">
            <w:pPr>
              <w:rPr>
                <w:sz w:val="22"/>
                <w:szCs w:val="22"/>
              </w:rPr>
            </w:pPr>
          </w:p>
        </w:tc>
        <w:tc>
          <w:tcPr>
            <w:tcW w:w="994" w:type="dxa"/>
          </w:tcPr>
          <w:p w14:paraId="4F6DB376" w14:textId="1265A9DB" w:rsidR="00003A52" w:rsidRPr="00343F92" w:rsidRDefault="00003A52" w:rsidP="00003A52">
            <w:pPr>
              <w:rPr>
                <w:sz w:val="22"/>
                <w:szCs w:val="22"/>
              </w:rPr>
            </w:pPr>
            <w:r w:rsidRPr="00343F92">
              <w:rPr>
                <w:sz w:val="22"/>
                <w:szCs w:val="22"/>
              </w:rPr>
              <w:t>-0.1</w:t>
            </w:r>
            <w:r w:rsidR="005D10C7">
              <w:rPr>
                <w:sz w:val="22"/>
                <w:szCs w:val="22"/>
              </w:rPr>
              <w:t>6</w:t>
            </w:r>
          </w:p>
        </w:tc>
        <w:tc>
          <w:tcPr>
            <w:tcW w:w="994" w:type="dxa"/>
          </w:tcPr>
          <w:p w14:paraId="3E8A849E" w14:textId="77777777" w:rsidR="00003A52" w:rsidRPr="00343F92" w:rsidRDefault="00003A52" w:rsidP="00003A52">
            <w:pPr>
              <w:rPr>
                <w:sz w:val="22"/>
                <w:szCs w:val="22"/>
              </w:rPr>
            </w:pPr>
          </w:p>
        </w:tc>
        <w:tc>
          <w:tcPr>
            <w:tcW w:w="892" w:type="dxa"/>
          </w:tcPr>
          <w:p w14:paraId="630E7790" w14:textId="2A891592" w:rsidR="00003A52" w:rsidRPr="00343F92" w:rsidRDefault="007A68BA" w:rsidP="00003A52">
            <w:pPr>
              <w:rPr>
                <w:sz w:val="22"/>
                <w:szCs w:val="22"/>
              </w:rPr>
            </w:pPr>
            <w:r w:rsidRPr="00343F92">
              <w:rPr>
                <w:sz w:val="22"/>
                <w:szCs w:val="22"/>
              </w:rPr>
              <w:t>-0.1</w:t>
            </w:r>
            <w:r w:rsidR="003B709A">
              <w:rPr>
                <w:sz w:val="22"/>
                <w:szCs w:val="22"/>
              </w:rPr>
              <w:t>3</w:t>
            </w:r>
          </w:p>
        </w:tc>
      </w:tr>
      <w:tr w:rsidR="00003A52" w:rsidRPr="0071208C" w14:paraId="10925D68" w14:textId="77777777" w:rsidTr="00343F92">
        <w:tc>
          <w:tcPr>
            <w:tcW w:w="1838" w:type="dxa"/>
          </w:tcPr>
          <w:p w14:paraId="55381420" w14:textId="77777777" w:rsidR="00003A52" w:rsidRPr="00343F92" w:rsidRDefault="00003A52" w:rsidP="00003A52">
            <w:pPr>
              <w:rPr>
                <w:sz w:val="22"/>
                <w:szCs w:val="22"/>
              </w:rPr>
            </w:pPr>
            <w:r w:rsidRPr="00343F92">
              <w:rPr>
                <w:sz w:val="22"/>
                <w:szCs w:val="22"/>
              </w:rPr>
              <w:t>CI 2.5%</w:t>
            </w:r>
          </w:p>
        </w:tc>
        <w:tc>
          <w:tcPr>
            <w:tcW w:w="316" w:type="dxa"/>
          </w:tcPr>
          <w:p w14:paraId="6368F1DB" w14:textId="1899B6C3" w:rsidR="00003A52" w:rsidRPr="00343F92" w:rsidRDefault="00003A52" w:rsidP="00003A52">
            <w:pPr>
              <w:rPr>
                <w:sz w:val="22"/>
                <w:szCs w:val="22"/>
              </w:rPr>
            </w:pPr>
          </w:p>
        </w:tc>
        <w:tc>
          <w:tcPr>
            <w:tcW w:w="994" w:type="dxa"/>
          </w:tcPr>
          <w:p w14:paraId="4C133D6B" w14:textId="635C1C0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6</w:t>
            </w:r>
          </w:p>
        </w:tc>
        <w:tc>
          <w:tcPr>
            <w:tcW w:w="994" w:type="dxa"/>
          </w:tcPr>
          <w:p w14:paraId="19280A10" w14:textId="77777777" w:rsidR="00003A52" w:rsidRPr="00343F92" w:rsidRDefault="00003A52" w:rsidP="00003A52">
            <w:pPr>
              <w:rPr>
                <w:sz w:val="22"/>
                <w:szCs w:val="22"/>
              </w:rPr>
            </w:pPr>
          </w:p>
        </w:tc>
        <w:tc>
          <w:tcPr>
            <w:tcW w:w="994" w:type="dxa"/>
          </w:tcPr>
          <w:p w14:paraId="3016D9A3" w14:textId="32AFAAF1" w:rsidR="00003A52" w:rsidRPr="00343F92" w:rsidRDefault="00003A52" w:rsidP="00003A52">
            <w:pPr>
              <w:rPr>
                <w:sz w:val="22"/>
                <w:szCs w:val="22"/>
              </w:rPr>
            </w:pPr>
            <w:r w:rsidRPr="00343F92">
              <w:rPr>
                <w:sz w:val="22"/>
                <w:szCs w:val="22"/>
              </w:rPr>
              <w:t>-0.2</w:t>
            </w:r>
            <w:r w:rsidR="005D10C7">
              <w:rPr>
                <w:sz w:val="22"/>
                <w:szCs w:val="22"/>
              </w:rPr>
              <w:t>3</w:t>
            </w:r>
          </w:p>
        </w:tc>
        <w:tc>
          <w:tcPr>
            <w:tcW w:w="994" w:type="dxa"/>
          </w:tcPr>
          <w:p w14:paraId="77A8032D" w14:textId="77777777" w:rsidR="00003A52" w:rsidRPr="00343F92" w:rsidRDefault="00003A52" w:rsidP="00003A52">
            <w:pPr>
              <w:rPr>
                <w:sz w:val="22"/>
                <w:szCs w:val="22"/>
              </w:rPr>
            </w:pPr>
          </w:p>
        </w:tc>
        <w:tc>
          <w:tcPr>
            <w:tcW w:w="994" w:type="dxa"/>
          </w:tcPr>
          <w:p w14:paraId="038EC1B3" w14:textId="56D75FC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9</w:t>
            </w:r>
          </w:p>
        </w:tc>
        <w:tc>
          <w:tcPr>
            <w:tcW w:w="994" w:type="dxa"/>
          </w:tcPr>
          <w:p w14:paraId="16A99652" w14:textId="77777777" w:rsidR="00003A52" w:rsidRPr="00343F92" w:rsidRDefault="00003A52" w:rsidP="00003A52">
            <w:pPr>
              <w:rPr>
                <w:sz w:val="22"/>
                <w:szCs w:val="22"/>
              </w:rPr>
            </w:pPr>
          </w:p>
        </w:tc>
        <w:tc>
          <w:tcPr>
            <w:tcW w:w="892" w:type="dxa"/>
          </w:tcPr>
          <w:p w14:paraId="02F8744D" w14:textId="44C53BBB" w:rsidR="00003A52" w:rsidRPr="00343F92" w:rsidRDefault="007A68BA" w:rsidP="00003A52">
            <w:pPr>
              <w:rPr>
                <w:sz w:val="22"/>
                <w:szCs w:val="22"/>
              </w:rPr>
            </w:pPr>
            <w:r w:rsidRPr="00343F92">
              <w:rPr>
                <w:sz w:val="22"/>
                <w:szCs w:val="22"/>
              </w:rPr>
              <w:t>-0.</w:t>
            </w:r>
            <w:r w:rsidR="003B709A">
              <w:rPr>
                <w:sz w:val="22"/>
                <w:szCs w:val="22"/>
              </w:rPr>
              <w:t>3</w:t>
            </w:r>
          </w:p>
        </w:tc>
      </w:tr>
      <w:tr w:rsidR="00003A52" w:rsidRPr="0071208C" w14:paraId="0D4EA380" w14:textId="77777777" w:rsidTr="00343F92">
        <w:trPr>
          <w:trHeight w:val="56"/>
        </w:trPr>
        <w:tc>
          <w:tcPr>
            <w:tcW w:w="1838" w:type="dxa"/>
          </w:tcPr>
          <w:p w14:paraId="5A16116F" w14:textId="77777777" w:rsidR="00003A52" w:rsidRPr="00343F92" w:rsidRDefault="00003A52" w:rsidP="00003A52">
            <w:pPr>
              <w:rPr>
                <w:sz w:val="22"/>
                <w:szCs w:val="22"/>
              </w:rPr>
            </w:pPr>
            <w:r w:rsidRPr="00343F92">
              <w:rPr>
                <w:sz w:val="22"/>
                <w:szCs w:val="22"/>
              </w:rPr>
              <w:t>CI 97.5%</w:t>
            </w:r>
          </w:p>
        </w:tc>
        <w:tc>
          <w:tcPr>
            <w:tcW w:w="316" w:type="dxa"/>
          </w:tcPr>
          <w:p w14:paraId="1BA7B814" w14:textId="5C051B06" w:rsidR="00003A52" w:rsidRPr="00343F92" w:rsidRDefault="00003A52" w:rsidP="00003A52">
            <w:pPr>
              <w:rPr>
                <w:sz w:val="22"/>
                <w:szCs w:val="22"/>
              </w:rPr>
            </w:pPr>
          </w:p>
        </w:tc>
        <w:tc>
          <w:tcPr>
            <w:tcW w:w="994" w:type="dxa"/>
          </w:tcPr>
          <w:p w14:paraId="0C4D8833" w14:textId="00F9A470" w:rsidR="00003A52" w:rsidRPr="00343F92" w:rsidRDefault="00003A52" w:rsidP="00003A52">
            <w:pPr>
              <w:rPr>
                <w:sz w:val="22"/>
                <w:szCs w:val="22"/>
              </w:rPr>
            </w:pPr>
            <w:r w:rsidRPr="00343F92">
              <w:rPr>
                <w:sz w:val="22"/>
                <w:szCs w:val="22"/>
              </w:rPr>
              <w:t>0.</w:t>
            </w:r>
            <w:r w:rsidR="005E4D2E" w:rsidRPr="00343F92">
              <w:rPr>
                <w:sz w:val="22"/>
                <w:szCs w:val="22"/>
              </w:rPr>
              <w:t>0</w:t>
            </w:r>
            <w:r w:rsidR="003B709A">
              <w:rPr>
                <w:sz w:val="22"/>
                <w:szCs w:val="22"/>
              </w:rPr>
              <w:t>3</w:t>
            </w:r>
          </w:p>
        </w:tc>
        <w:tc>
          <w:tcPr>
            <w:tcW w:w="994" w:type="dxa"/>
          </w:tcPr>
          <w:p w14:paraId="156EB118" w14:textId="77777777" w:rsidR="00003A52" w:rsidRPr="00343F92" w:rsidRDefault="00003A52" w:rsidP="00003A52">
            <w:pPr>
              <w:rPr>
                <w:sz w:val="22"/>
                <w:szCs w:val="22"/>
              </w:rPr>
            </w:pPr>
          </w:p>
        </w:tc>
        <w:tc>
          <w:tcPr>
            <w:tcW w:w="994" w:type="dxa"/>
          </w:tcPr>
          <w:p w14:paraId="528CB1C5" w14:textId="36239AD3" w:rsidR="00003A52" w:rsidRPr="00343F92" w:rsidRDefault="00003A52" w:rsidP="00003A52">
            <w:pPr>
              <w:rPr>
                <w:sz w:val="22"/>
                <w:szCs w:val="22"/>
              </w:rPr>
            </w:pPr>
            <w:r w:rsidRPr="00343F92">
              <w:rPr>
                <w:sz w:val="22"/>
                <w:szCs w:val="22"/>
              </w:rPr>
              <w:t>0.06</w:t>
            </w:r>
          </w:p>
        </w:tc>
        <w:tc>
          <w:tcPr>
            <w:tcW w:w="994" w:type="dxa"/>
          </w:tcPr>
          <w:p w14:paraId="7A8CBA6A" w14:textId="77777777" w:rsidR="00003A52" w:rsidRPr="00343F92" w:rsidRDefault="00003A52" w:rsidP="00003A52">
            <w:pPr>
              <w:rPr>
                <w:sz w:val="22"/>
                <w:szCs w:val="22"/>
              </w:rPr>
            </w:pPr>
          </w:p>
        </w:tc>
        <w:tc>
          <w:tcPr>
            <w:tcW w:w="994" w:type="dxa"/>
          </w:tcPr>
          <w:p w14:paraId="03D86B46" w14:textId="0B722C8C"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3</w:t>
            </w:r>
          </w:p>
        </w:tc>
        <w:tc>
          <w:tcPr>
            <w:tcW w:w="994" w:type="dxa"/>
          </w:tcPr>
          <w:p w14:paraId="20980C29" w14:textId="77777777" w:rsidR="00003A52" w:rsidRPr="00343F92" w:rsidRDefault="00003A52" w:rsidP="00003A52">
            <w:pPr>
              <w:rPr>
                <w:sz w:val="22"/>
                <w:szCs w:val="22"/>
              </w:rPr>
            </w:pPr>
          </w:p>
        </w:tc>
        <w:tc>
          <w:tcPr>
            <w:tcW w:w="892" w:type="dxa"/>
          </w:tcPr>
          <w:p w14:paraId="04174F6C" w14:textId="31303704" w:rsidR="00003A52" w:rsidRPr="00343F92" w:rsidRDefault="007A68BA" w:rsidP="00003A52">
            <w:pPr>
              <w:rPr>
                <w:sz w:val="22"/>
                <w:szCs w:val="22"/>
              </w:rPr>
            </w:pPr>
            <w:r w:rsidRPr="00343F92">
              <w:rPr>
                <w:sz w:val="22"/>
                <w:szCs w:val="22"/>
              </w:rPr>
              <w:t>0.</w:t>
            </w:r>
            <w:r w:rsidR="00593F6F" w:rsidRPr="00343F92">
              <w:rPr>
                <w:sz w:val="22"/>
                <w:szCs w:val="22"/>
              </w:rPr>
              <w:t>0</w:t>
            </w:r>
            <w:r w:rsidR="000E02AA">
              <w:rPr>
                <w:sz w:val="22"/>
                <w:szCs w:val="22"/>
              </w:rPr>
              <w:t>1</w:t>
            </w:r>
          </w:p>
        </w:tc>
      </w:tr>
    </w:tbl>
    <w:p w14:paraId="5BF7C029" w14:textId="77777777" w:rsidR="00FB1E00" w:rsidRDefault="00FB1E00"/>
    <w:p w14:paraId="6DEAEF98" w14:textId="77777777" w:rsidR="00C129E6" w:rsidRDefault="00A9387E">
      <w:pPr>
        <w:rPr>
          <w:ins w:id="159" w:author="Elizabeth Stroud" w:date="2023-01-12T16:23:00Z"/>
          <w:color w:val="000000"/>
          <w:lang w:eastAsia="en-GB"/>
        </w:rPr>
      </w:pPr>
      <w:r>
        <w:t>The first model</w:t>
      </w:r>
      <w:r w:rsidR="00DA352C">
        <w:t xml:space="preserve"> (LM1)</w:t>
      </w:r>
      <w:r w:rsidR="000678B7">
        <w:t>, using all temperatures</w:t>
      </w:r>
      <w:r w:rsidR="00DA352C">
        <w:t xml:space="preserve"> (215-300</w:t>
      </w:r>
      <w:r w:rsidR="002D157B">
        <w:t>°C</w:t>
      </w:r>
      <w:r w:rsidR="00EB7DB7">
        <w:t xml:space="preserve"> and the uncharred batches</w:t>
      </w:r>
      <w:r w:rsidR="00DA352C">
        <w:t>)</w:t>
      </w:r>
      <w:r w:rsidR="001969ED">
        <w:t xml:space="preserve"> for </w:t>
      </w:r>
      <w:r w:rsidR="001969ED" w:rsidRPr="002E4E08">
        <w:t>δ</w:t>
      </w:r>
      <w:r w:rsidR="001969ED" w:rsidRPr="002E4E08">
        <w:rPr>
          <w:vertAlign w:val="superscript"/>
        </w:rPr>
        <w:t>13</w:t>
      </w:r>
      <w:r w:rsidR="001969ED" w:rsidRPr="002E4E08">
        <w:t>C</w:t>
      </w:r>
      <w:r w:rsidR="001969ED">
        <w:t xml:space="preserve"> values </w:t>
      </w:r>
      <w:r>
        <w:t>produces a good fit (R</w:t>
      </w:r>
      <w:r w:rsidRPr="001F7C76">
        <w:rPr>
          <w:vertAlign w:val="superscript"/>
        </w:rPr>
        <w:t>2</w:t>
      </w:r>
      <w:r w:rsidR="006F3699">
        <w:t>= 0.8</w:t>
      </w:r>
      <w:r w:rsidR="007A68BA">
        <w:t>7</w:t>
      </w:r>
      <w:r>
        <w:t>) with all species</w:t>
      </w:r>
      <w:r w:rsidR="0077477A">
        <w:t>’</w:t>
      </w:r>
      <w:r>
        <w:t xml:space="preserve"> coefficient</w:t>
      </w:r>
      <w:r w:rsidR="0071208C">
        <w:t>s</w:t>
      </w:r>
      <w:r>
        <w:t xml:space="preserve"> </w:t>
      </w:r>
      <w:r w:rsidR="00B17A08">
        <w:t>significant</w:t>
      </w:r>
      <w:ins w:id="160" w:author="Elizabeth Stroud" w:date="2023-01-12T16:16:00Z">
        <w:r w:rsidR="006869F3">
          <w:t xml:space="preserve"> (see Table 5)</w:t>
        </w:r>
      </w:ins>
      <w:r w:rsidR="00A8375B">
        <w:t>. The addition of the charring coefficient to the model</w:t>
      </w:r>
      <w:r w:rsidR="00DA352C">
        <w:t xml:space="preserve"> (LM2)</w:t>
      </w:r>
      <w:r w:rsidR="00A8375B">
        <w:t xml:space="preserve"> </w:t>
      </w:r>
      <w:ins w:id="161" w:author="Elizabeth Stroud" w:date="2023-01-09T14:05:00Z">
        <w:r w:rsidR="00A954DF">
          <w:t xml:space="preserve">results in a negligible </w:t>
        </w:r>
      </w:ins>
      <w:ins w:id="162" w:author="Elizabeth Stroud" w:date="2023-01-09T14:06:00Z">
        <w:r w:rsidR="00A954DF">
          <w:t xml:space="preserve">increase in </w:t>
        </w:r>
      </w:ins>
      <w:del w:id="163" w:author="Elizabeth Stroud" w:date="2023-01-09T14:06:00Z">
        <w:r w:rsidR="00A8375B" w:rsidDel="00A954DF">
          <w:delText xml:space="preserve">only </w:delText>
        </w:r>
      </w:del>
      <w:del w:id="164" w:author="Elizabeth Stroud" w:date="2023-01-09T14:05:00Z">
        <w:r w:rsidR="00A8375B" w:rsidDel="00A954DF">
          <w:delText>slight</w:delText>
        </w:r>
        <w:r w:rsidR="003B707A" w:rsidDel="00A954DF">
          <w:delText>ly</w:delText>
        </w:r>
        <w:r w:rsidR="00A8375B" w:rsidDel="00A954DF">
          <w:delText xml:space="preserve"> </w:delText>
        </w:r>
      </w:del>
      <w:del w:id="165" w:author="Elizabeth Stroud" w:date="2023-01-09T14:06:00Z">
        <w:r w:rsidR="00A8375B" w:rsidDel="00A954DF">
          <w:delText xml:space="preserve">increases </w:delText>
        </w:r>
      </w:del>
      <w:r w:rsidR="00A8375B">
        <w:t>the fit of the model</w:t>
      </w:r>
      <w:r w:rsidR="00527292">
        <w:t xml:space="preserve"> </w:t>
      </w:r>
      <w:r w:rsidR="00A8375B">
        <w:t>(</w:t>
      </w:r>
      <w:r w:rsidR="007A68BA">
        <w:t xml:space="preserve">see </w:t>
      </w:r>
      <w:ins w:id="166" w:author="Elizabeth Stroud" w:date="2023-01-09T14:07:00Z">
        <w:r w:rsidR="00A954DF">
          <w:t>T</w:t>
        </w:r>
      </w:ins>
      <w:del w:id="167" w:author="Elizabeth Stroud" w:date="2023-01-09T14:07:00Z">
        <w:r w:rsidR="007A68BA" w:rsidDel="00A954DF">
          <w:delText>t</w:delText>
        </w:r>
      </w:del>
      <w:r w:rsidR="007A68BA">
        <w:t xml:space="preserve">able </w:t>
      </w:r>
      <w:r w:rsidR="00534C67">
        <w:t>5</w:t>
      </w:r>
      <w:r w:rsidR="00A8375B">
        <w:t>)</w:t>
      </w:r>
      <w:r w:rsidR="007A68BA">
        <w:t xml:space="preserve"> and the p-value for charred-fresh is not significant</w:t>
      </w:r>
      <w:r w:rsidR="00527292">
        <w:t xml:space="preserve">. </w:t>
      </w:r>
      <w:r w:rsidR="00D35843">
        <w:t xml:space="preserve">Table </w:t>
      </w:r>
      <w:r w:rsidR="00534C67">
        <w:t>5</w:t>
      </w:r>
      <w:r w:rsidR="00DA352C">
        <w:t xml:space="preserve"> </w:t>
      </w:r>
      <w:ins w:id="168" w:author="Elizabeth Stroud" w:date="2023-01-09T14:06:00Z">
        <w:r w:rsidR="00A954DF">
          <w:t xml:space="preserve">also </w:t>
        </w:r>
      </w:ins>
      <w:r w:rsidR="00D35843">
        <w:t>show</w:t>
      </w:r>
      <w:r w:rsidR="00DA352C">
        <w:t>s</w:t>
      </w:r>
      <w:r w:rsidR="00D35843">
        <w:t xml:space="preserve"> the results of the second linear model </w:t>
      </w:r>
      <w:r w:rsidR="0071208C">
        <w:t xml:space="preserve">when using </w:t>
      </w:r>
      <w:r w:rsidR="00D35843">
        <w:t>different temperatur</w:t>
      </w:r>
      <w:r w:rsidR="00DA352C">
        <w:t>e</w:t>
      </w:r>
      <w:r w:rsidR="0071208C">
        <w:t xml:space="preserve"> range</w:t>
      </w:r>
      <w:r w:rsidR="0044072D">
        <w:t xml:space="preserve"> combinations</w:t>
      </w:r>
      <w:r w:rsidR="00D35843">
        <w:t xml:space="preserve">. The 215-260°C range results </w:t>
      </w:r>
      <w:r w:rsidR="0044072D">
        <w:t xml:space="preserve">suggests </w:t>
      </w:r>
      <w:r w:rsidR="009825D7">
        <w:t xml:space="preserve">that there </w:t>
      </w:r>
      <w:r w:rsidR="00D35843">
        <w:t>i</w:t>
      </w:r>
      <w:r w:rsidR="009825D7">
        <w:t>s</w:t>
      </w:r>
      <w:r w:rsidR="00D35843">
        <w:t xml:space="preserve"> no need </w:t>
      </w:r>
      <w:r w:rsidR="00D35843">
        <w:lastRenderedPageBreak/>
        <w:t xml:space="preserve">for a charring offset as the difference between the charred and uncharred values are not significant. This does not change if the charring range is increased to 215-300°C as detailed above. </w:t>
      </w:r>
      <w:moveToRangeStart w:id="169" w:author="Elizabeth Stroud" w:date="2023-01-09T14:09:00Z" w:name="move124165792"/>
      <w:moveTo w:id="170" w:author="Elizabeth Stroud" w:date="2023-01-09T14:09:00Z">
        <w:r w:rsidR="00A954DF">
          <w:t xml:space="preserve">This is because the </w:t>
        </w:r>
        <w:r w:rsidR="00A954DF" w:rsidRPr="00964E23">
          <w:t>δ</w:t>
        </w:r>
        <w:r w:rsidR="00A954DF" w:rsidRPr="00964E23">
          <w:rPr>
            <w:vertAlign w:val="superscript"/>
          </w:rPr>
          <w:t>13</w:t>
        </w:r>
        <w:r w:rsidR="00A954DF" w:rsidRPr="00964E23">
          <w:t>C</w:t>
        </w:r>
        <w:r w:rsidR="00A954DF">
          <w:t xml:space="preserve"> values of the 215°C batches have very similar </w:t>
        </w:r>
        <w:r w:rsidR="00A954DF" w:rsidRPr="00964E23">
          <w:t>δ</w:t>
        </w:r>
        <w:r w:rsidR="00A954DF" w:rsidRPr="00964E23">
          <w:rPr>
            <w:vertAlign w:val="superscript"/>
          </w:rPr>
          <w:t>13</w:t>
        </w:r>
        <w:r w:rsidR="00A954DF" w:rsidRPr="00964E23">
          <w:t>C</w:t>
        </w:r>
        <w:r w:rsidR="00A954DF">
          <w:t xml:space="preserve"> values to the uncharred batches.</w:t>
        </w:r>
      </w:moveTo>
      <w:moveToRangeEnd w:id="169"/>
      <w:ins w:id="171" w:author="Elizabeth Stroud" w:date="2023-01-09T14:09:00Z">
        <w:r w:rsidR="00A954DF">
          <w:t xml:space="preserve"> </w:t>
        </w:r>
      </w:ins>
      <w:r w:rsidR="0044072D">
        <w:t>When the 215°C batches are removed, there is a significant difference between the charred and uncharred material (p=0.02).</w:t>
      </w:r>
      <w:moveFromRangeStart w:id="172" w:author="Elizabeth Stroud" w:date="2023-01-09T14:09:00Z" w:name="move124165792"/>
      <w:moveFrom w:id="173" w:author="Elizabeth Stroud" w:date="2023-01-09T14:09:00Z">
        <w:r w:rsidR="0044072D" w:rsidDel="00A954DF">
          <w:t xml:space="preserve"> </w:t>
        </w:r>
        <w:r w:rsidR="00D35843" w:rsidDel="00A954DF">
          <w:t xml:space="preserve">This is because the </w:t>
        </w:r>
        <w:r w:rsidR="00D35843" w:rsidRPr="00964E23" w:rsidDel="00A954DF">
          <w:t>δ</w:t>
        </w:r>
        <w:r w:rsidR="00D35843" w:rsidRPr="00964E23" w:rsidDel="00A954DF">
          <w:rPr>
            <w:vertAlign w:val="superscript"/>
          </w:rPr>
          <w:t>13</w:t>
        </w:r>
        <w:r w:rsidR="00D35843" w:rsidRPr="00964E23" w:rsidDel="00A954DF">
          <w:t>C</w:t>
        </w:r>
        <w:r w:rsidR="00D35843" w:rsidDel="00A954DF">
          <w:t xml:space="preserve"> values of the 215°C batches have very similar </w:t>
        </w:r>
        <w:r w:rsidR="00D35843" w:rsidRPr="00964E23" w:rsidDel="00A954DF">
          <w:t>δ</w:t>
        </w:r>
        <w:r w:rsidR="00D35843" w:rsidRPr="00964E23" w:rsidDel="00A954DF">
          <w:rPr>
            <w:vertAlign w:val="superscript"/>
          </w:rPr>
          <w:t>13</w:t>
        </w:r>
        <w:r w:rsidR="00D35843" w:rsidRPr="00964E23" w:rsidDel="00A954DF">
          <w:t>C</w:t>
        </w:r>
        <w:r w:rsidR="00D35843" w:rsidDel="00A954DF">
          <w:t xml:space="preserve"> values to the uncharred batches.</w:t>
        </w:r>
      </w:moveFrom>
      <w:moveFromRangeEnd w:id="172"/>
      <w:r w:rsidR="00D35843">
        <w:t xml:space="preserve"> </w:t>
      </w:r>
      <w:r w:rsidR="00810361">
        <w:t xml:space="preserve"> A</w:t>
      </w:r>
      <w:r w:rsidR="00D35843">
        <w:t xml:space="preserve"> 0.16‰ offset is recommended if the temperature range </w:t>
      </w:r>
      <w:r w:rsidR="004B198B">
        <w:t xml:space="preserve">is </w:t>
      </w:r>
      <w:r w:rsidR="00D35843">
        <w:t>restricted to 230-300°C</w:t>
      </w:r>
      <w:ins w:id="174" w:author="Elizabeth Stroud" w:date="2023-01-09T14:19:00Z">
        <w:r w:rsidR="009F246C">
          <w:t>.</w:t>
        </w:r>
      </w:ins>
      <w:ins w:id="175" w:author="Elizabeth Stroud" w:date="2023-01-09T14:23:00Z">
        <w:r w:rsidR="009F246C">
          <w:t xml:space="preserve"> </w:t>
        </w:r>
      </w:ins>
      <w:ins w:id="176" w:author="Elizabeth Stroud" w:date="2023-01-09T14:20:00Z">
        <w:r w:rsidR="009F246C">
          <w:t xml:space="preserve">The </w:t>
        </w:r>
      </w:ins>
      <w:ins w:id="177" w:author="Elizabeth Stroud" w:date="2023-01-09T14:23:00Z">
        <w:r w:rsidR="009F246C">
          <w:t xml:space="preserve">230-300°C </w:t>
        </w:r>
      </w:ins>
      <w:ins w:id="178" w:author="Elizabeth Stroud" w:date="2023-01-09T14:20:00Z">
        <w:r w:rsidR="009F246C">
          <w:t>model predicts that there is a</w:t>
        </w:r>
      </w:ins>
      <w:ins w:id="179" w:author="Elizabeth Stroud" w:date="2023-01-09T14:21:00Z">
        <w:r w:rsidR="009F246C">
          <w:t xml:space="preserve"> </w:t>
        </w:r>
      </w:ins>
      <w:ins w:id="180" w:author="Elizabeth Stroud" w:date="2023-01-09T14:20:00Z">
        <w:r w:rsidR="009F246C">
          <w:t>0.16‰</w:t>
        </w:r>
      </w:ins>
      <w:ins w:id="181" w:author="Elizabeth Stroud" w:date="2023-01-09T14:21:00Z">
        <w:r w:rsidR="009F246C">
          <w:t xml:space="preserve"> difference between the </w:t>
        </w:r>
      </w:ins>
      <w:ins w:id="182" w:author="Elizabeth Stroud" w:date="2023-01-09T14:22:00Z">
        <w:r w:rsidR="009F246C" w:rsidRPr="00CA6EB8">
          <w:t>δ</w:t>
        </w:r>
        <w:r w:rsidR="009F246C" w:rsidRPr="00CA6EB8">
          <w:rPr>
            <w:vertAlign w:val="superscript"/>
          </w:rPr>
          <w:t>13</w:t>
        </w:r>
        <w:r w:rsidR="009F246C" w:rsidRPr="00CA6EB8">
          <w:t>C</w:t>
        </w:r>
        <w:r w:rsidR="009F246C">
          <w:t xml:space="preserve"> value of the charred material </w:t>
        </w:r>
      </w:ins>
      <w:ins w:id="183" w:author="Elizabeth Stroud" w:date="2023-01-09T14:23:00Z">
        <w:r w:rsidR="009F246C">
          <w:t>c</w:t>
        </w:r>
      </w:ins>
      <w:ins w:id="184" w:author="Elizabeth Stroud" w:date="2023-01-09T14:22:00Z">
        <w:r w:rsidR="009F246C">
          <w:t>ompared to the uncharred material shown as the beta coefficient</w:t>
        </w:r>
      </w:ins>
      <w:ins w:id="185" w:author="Elizabeth Stroud" w:date="2023-01-09T14:23:00Z">
        <w:r w:rsidR="009F246C">
          <w:t xml:space="preserve">, </w:t>
        </w:r>
      </w:ins>
      <w:ins w:id="186" w:author="Elizabeth Stroud" w:date="2023-01-09T14:24:00Z">
        <w:r w:rsidR="009F246C">
          <w:t>falling within</w:t>
        </w:r>
      </w:ins>
      <w:ins w:id="187" w:author="Elizabeth Stroud" w:date="2023-01-09T14:23:00Z">
        <w:r w:rsidR="009F246C">
          <w:t xml:space="preserve"> a 95% </w:t>
        </w:r>
      </w:ins>
      <w:ins w:id="188" w:author="Elizabeth Stroud" w:date="2023-01-09T14:24:00Z">
        <w:r w:rsidR="009F246C">
          <w:t>conference interval (CI) of -0.03 to -0.29</w:t>
        </w:r>
        <w:r w:rsidR="009F246C" w:rsidRPr="00F00E3D">
          <w:t>‰</w:t>
        </w:r>
      </w:ins>
      <w:ins w:id="189" w:author="Elizabeth Stroud" w:date="2023-01-09T14:22:00Z">
        <w:r w:rsidR="009F246C" w:rsidRPr="00F00E3D">
          <w:t xml:space="preserve"> (</w:t>
        </w:r>
      </w:ins>
      <w:ins w:id="190" w:author="Elizabeth Stroud" w:date="2023-01-09T14:23:00Z">
        <w:r w:rsidR="009F246C" w:rsidRPr="00F00E3D">
          <w:t>T</w:t>
        </w:r>
      </w:ins>
      <w:ins w:id="191" w:author="Elizabeth Stroud" w:date="2023-01-09T14:22:00Z">
        <w:r w:rsidR="009F246C" w:rsidRPr="00F00E3D">
          <w:t>able 5)</w:t>
        </w:r>
      </w:ins>
      <w:r w:rsidR="00D35843" w:rsidRPr="00F00E3D">
        <w:t xml:space="preserve">. Restricting the temperature range to 230-260°C results in </w:t>
      </w:r>
      <w:r w:rsidR="00DA352C" w:rsidRPr="00F00E3D">
        <w:t>p-value between charred and uncharred of 0.06</w:t>
      </w:r>
      <w:r w:rsidR="0071208C" w:rsidRPr="00F00E3D">
        <w:t xml:space="preserve">, </w:t>
      </w:r>
      <w:r w:rsidR="00DA352C" w:rsidRPr="00F00E3D">
        <w:t>a similar result to Nitsch et al</w:t>
      </w:r>
      <w:r w:rsidR="007E7616" w:rsidRPr="00F00E3D">
        <w:t>.</w:t>
      </w:r>
      <w:r w:rsidR="00DA352C" w:rsidRPr="00F00E3D">
        <w:t xml:space="preserve"> </w:t>
      </w:r>
      <w:r w:rsidR="007E7616" w:rsidRPr="00F00E3D">
        <w:t>(</w:t>
      </w:r>
      <w:r w:rsidR="00DA352C" w:rsidRPr="00F00E3D">
        <w:t>2015</w:t>
      </w:r>
      <w:r w:rsidR="007E7616" w:rsidRPr="00F00E3D">
        <w:t>)</w:t>
      </w:r>
      <w:r w:rsidR="00DA352C" w:rsidRPr="00F00E3D">
        <w:t xml:space="preserve"> model</w:t>
      </w:r>
      <w:r w:rsidR="004B198B" w:rsidRPr="00F00E3D">
        <w:t>’</w:t>
      </w:r>
      <w:r w:rsidR="00DA352C" w:rsidRPr="00F00E3D">
        <w:t>s p</w:t>
      </w:r>
      <w:r w:rsidR="007E7616" w:rsidRPr="00F00E3D">
        <w:t>-</w:t>
      </w:r>
      <w:r w:rsidR="00DA352C" w:rsidRPr="00F00E3D">
        <w:t>value of 0.057</w:t>
      </w:r>
      <w:r w:rsidR="00DA1A3F" w:rsidRPr="00F00E3D">
        <w:t xml:space="preserve"> </w:t>
      </w:r>
      <w:ins w:id="192" w:author="Elizabeth Stroud" w:date="2023-01-09T14:42:00Z">
        <w:r w:rsidR="00F00E3D" w:rsidRPr="00F00E3D">
          <w:t xml:space="preserve">and </w:t>
        </w:r>
      </w:ins>
      <w:ins w:id="193" w:author="Elizabeth Stroud" w:date="2023-01-12T16:21:00Z">
        <w:r w:rsidR="006869F3">
          <w:rPr>
            <w:color w:val="000000"/>
            <w:lang w:eastAsia="en-GB"/>
          </w:rPr>
          <w:t>while</w:t>
        </w:r>
      </w:ins>
      <w:ins w:id="194" w:author="Elizabeth Stroud" w:date="2023-01-09T14:42:00Z">
        <w:r w:rsidR="00F00E3D" w:rsidRPr="00F00E3D">
          <w:rPr>
            <w:color w:val="000000"/>
            <w:lang w:eastAsia="en-GB"/>
            <w:rPrChange w:id="195" w:author="Elizabeth Stroud" w:date="2023-01-09T14:42:00Z">
              <w:rPr>
                <w:rFonts w:ascii="Helvetica" w:hAnsi="Helvetica"/>
                <w:color w:val="000000"/>
                <w:sz w:val="18"/>
                <w:szCs w:val="18"/>
                <w:lang w:eastAsia="en-GB"/>
              </w:rPr>
            </w:rPrChange>
          </w:rPr>
          <w:t xml:space="preserve"> neither </w:t>
        </w:r>
      </w:ins>
      <w:ins w:id="196" w:author="Elizabeth Stroud" w:date="2023-01-12T16:21:00Z">
        <w:r w:rsidR="006869F3">
          <w:rPr>
            <w:color w:val="000000"/>
            <w:lang w:eastAsia="en-GB"/>
          </w:rPr>
          <w:t xml:space="preserve">of those </w:t>
        </w:r>
      </w:ins>
      <w:ins w:id="197" w:author="Elizabeth Stroud" w:date="2023-01-09T14:42:00Z">
        <w:r w:rsidR="00F00E3D" w:rsidRPr="00F00E3D">
          <w:rPr>
            <w:color w:val="000000"/>
            <w:lang w:eastAsia="en-GB"/>
            <w:rPrChange w:id="198" w:author="Elizabeth Stroud" w:date="2023-01-09T14:42:00Z">
              <w:rPr>
                <w:rFonts w:ascii="Helvetica" w:hAnsi="Helvetica"/>
                <w:color w:val="000000"/>
                <w:sz w:val="18"/>
                <w:szCs w:val="18"/>
                <w:lang w:eastAsia="en-GB"/>
              </w:rPr>
            </w:rPrChange>
          </w:rPr>
          <w:t>value</w:t>
        </w:r>
      </w:ins>
      <w:ins w:id="199" w:author="Elizabeth Stroud" w:date="2023-01-12T16:21:00Z">
        <w:r w:rsidR="006869F3">
          <w:rPr>
            <w:color w:val="000000"/>
            <w:lang w:eastAsia="en-GB"/>
          </w:rPr>
          <w:t>s</w:t>
        </w:r>
      </w:ins>
      <w:ins w:id="200" w:author="Elizabeth Stroud" w:date="2023-01-09T14:42:00Z">
        <w:r w:rsidR="00F00E3D" w:rsidRPr="00F00E3D">
          <w:rPr>
            <w:color w:val="000000"/>
            <w:lang w:eastAsia="en-GB"/>
            <w:rPrChange w:id="201" w:author="Elizabeth Stroud" w:date="2023-01-09T14:42:00Z">
              <w:rPr>
                <w:rFonts w:ascii="Helvetica" w:hAnsi="Helvetica"/>
                <w:color w:val="000000"/>
                <w:sz w:val="18"/>
                <w:szCs w:val="18"/>
                <w:lang w:eastAsia="en-GB"/>
              </w:rPr>
            </w:rPrChange>
          </w:rPr>
          <w:t xml:space="preserve"> </w:t>
        </w:r>
      </w:ins>
      <w:ins w:id="202" w:author="Elizabeth Stroud" w:date="2023-01-12T16:21:00Z">
        <w:r w:rsidR="006869F3">
          <w:rPr>
            <w:color w:val="000000"/>
            <w:lang w:eastAsia="en-GB"/>
          </w:rPr>
          <w:t>are</w:t>
        </w:r>
      </w:ins>
      <w:ins w:id="203" w:author="Elizabeth Stroud" w:date="2023-01-09T14:42:00Z">
        <w:r w:rsidR="00F00E3D" w:rsidRPr="00F00E3D">
          <w:rPr>
            <w:color w:val="000000"/>
            <w:lang w:eastAsia="en-GB"/>
            <w:rPrChange w:id="204" w:author="Elizabeth Stroud" w:date="2023-01-09T14:42:00Z">
              <w:rPr>
                <w:rFonts w:ascii="Helvetica" w:hAnsi="Helvetica"/>
                <w:color w:val="000000"/>
                <w:sz w:val="18"/>
                <w:szCs w:val="18"/>
                <w:lang w:eastAsia="en-GB"/>
              </w:rPr>
            </w:rPrChange>
          </w:rPr>
          <w:t xml:space="preserve"> significant at the 0.05 level, both are very close to </w:t>
        </w:r>
      </w:ins>
      <w:ins w:id="205" w:author="Elizabeth Stroud" w:date="2023-01-12T16:22:00Z">
        <w:r w:rsidR="006869F3">
          <w:rPr>
            <w:color w:val="000000"/>
            <w:lang w:eastAsia="en-GB"/>
          </w:rPr>
          <w:t>it</w:t>
        </w:r>
      </w:ins>
      <w:ins w:id="206" w:author="Elizabeth Stroud" w:date="2023-01-09T14:42:00Z">
        <w:r w:rsidR="00F00E3D" w:rsidRPr="00F00E3D">
          <w:rPr>
            <w:color w:val="000000"/>
            <w:lang w:eastAsia="en-GB"/>
            <w:rPrChange w:id="207" w:author="Elizabeth Stroud" w:date="2023-01-09T14:42:00Z">
              <w:rPr>
                <w:rFonts w:ascii="Helvetica" w:hAnsi="Helvetica"/>
                <w:color w:val="000000"/>
                <w:sz w:val="18"/>
                <w:szCs w:val="18"/>
                <w:lang w:eastAsia="en-GB"/>
              </w:rPr>
            </w:rPrChange>
          </w:rPr>
          <w:t xml:space="preserve">. </w:t>
        </w:r>
      </w:ins>
    </w:p>
    <w:p w14:paraId="072A81FA" w14:textId="1DEB7B6E" w:rsidR="00D35843" w:rsidRDefault="00F00E3D">
      <w:ins w:id="208" w:author="Elizabeth Stroud" w:date="2023-01-09T14:42:00Z">
        <w:r w:rsidRPr="00F00E3D">
          <w:rPr>
            <w:color w:val="000000"/>
            <w:lang w:eastAsia="en-GB"/>
            <w:rPrChange w:id="209" w:author="Elizabeth Stroud" w:date="2023-01-09T14:42:00Z">
              <w:rPr>
                <w:rFonts w:ascii="Helvetica" w:hAnsi="Helvetica"/>
                <w:color w:val="000000"/>
                <w:sz w:val="18"/>
                <w:szCs w:val="18"/>
                <w:lang w:eastAsia="en-GB"/>
              </w:rPr>
            </w:rPrChange>
          </w:rPr>
          <w:br/>
        </w:r>
      </w:ins>
      <w:del w:id="210" w:author="Elizabeth Stroud" w:date="2023-01-09T14:42:00Z">
        <w:r w:rsidR="00DA1A3F" w:rsidRPr="00F00E3D" w:rsidDel="00F00E3D">
          <w:delText>which they described as “moderately significant”</w:delText>
        </w:r>
        <w:r w:rsidR="00DA352C" w:rsidRPr="00F00E3D" w:rsidDel="00F00E3D">
          <w:delText xml:space="preserve">. </w:delText>
        </w:r>
      </w:del>
      <w:r w:rsidR="00DA352C" w:rsidRPr="00F00E3D">
        <w:t>The offset of this</w:t>
      </w:r>
      <w:r w:rsidR="00DA1A3F" w:rsidRPr="00F00E3D">
        <w:t xml:space="preserve"> paper’s</w:t>
      </w:r>
      <w:r w:rsidR="00DA352C" w:rsidRPr="00F00E3D">
        <w:t xml:space="preserve"> model</w:t>
      </w:r>
      <w:r w:rsidR="00892D32" w:rsidRPr="00F00E3D">
        <w:t xml:space="preserve"> for a 230-260°C temperature range</w:t>
      </w:r>
      <w:r w:rsidR="00DA352C" w:rsidRPr="00F00E3D">
        <w:t xml:space="preserve"> is </w:t>
      </w:r>
      <w:r w:rsidR="00D35843" w:rsidRPr="00F00E3D">
        <w:t>0.1</w:t>
      </w:r>
      <w:r w:rsidR="003B709A" w:rsidRPr="00F00E3D">
        <w:t>3</w:t>
      </w:r>
      <w:r w:rsidR="00D35843" w:rsidRPr="00F00E3D">
        <w:t>‰</w:t>
      </w:r>
      <w:r w:rsidR="00DA352C" w:rsidRPr="00F00E3D">
        <w:t>, very similar to Nitsch et al</w:t>
      </w:r>
      <w:r w:rsidR="007E7616" w:rsidRPr="00F00E3D">
        <w:t>.</w:t>
      </w:r>
      <w:r w:rsidR="00DA352C" w:rsidRPr="00F00E3D">
        <w:t xml:space="preserve"> </w:t>
      </w:r>
      <w:r w:rsidR="00F403F5" w:rsidRPr="00F00E3D">
        <w:t>(</w:t>
      </w:r>
      <w:r w:rsidR="00DA352C" w:rsidRPr="00F00E3D">
        <w:t>2015</w:t>
      </w:r>
      <w:r w:rsidR="00F403F5" w:rsidRPr="00F00E3D">
        <w:t>)</w:t>
      </w:r>
      <w:r w:rsidR="0071208C" w:rsidRPr="00F00E3D">
        <w:t>, who proposed an offset of 0.11‰ for the temperature range of 215-260°C</w:t>
      </w:r>
      <w:r w:rsidR="004B198B">
        <w:t>.</w:t>
      </w:r>
      <w:r w:rsidR="0071208C">
        <w:t xml:space="preserve"> </w:t>
      </w:r>
      <w:r w:rsidR="00703A33">
        <w:t>However,</w:t>
      </w:r>
      <w:r w:rsidR="0071208C">
        <w:t xml:space="preserve"> </w:t>
      </w:r>
      <w:r w:rsidR="00A148A7">
        <w:t>t</w:t>
      </w:r>
      <w:r w:rsidR="0071208C">
        <w:t>he confidence intervals</w:t>
      </w:r>
      <w:r w:rsidR="0044072D">
        <w:t xml:space="preserve"> for the </w:t>
      </w:r>
      <w:r w:rsidR="001C7F76">
        <w:t>230-260</w:t>
      </w:r>
      <w:r w:rsidR="001C7F76">
        <w:sym w:font="Symbol" w:char="F0B0"/>
      </w:r>
      <w:r w:rsidR="001C7F76">
        <w:t>C model</w:t>
      </w:r>
      <w:r w:rsidR="00A148A7">
        <w:t xml:space="preserve"> do</w:t>
      </w:r>
      <w:ins w:id="211" w:author="Elizabeth Stroud" w:date="2023-01-09T14:43:00Z">
        <w:r>
          <w:t>es</w:t>
        </w:r>
      </w:ins>
      <w:r w:rsidR="0071208C">
        <w:t xml:space="preserve"> </w:t>
      </w:r>
      <w:del w:id="212" w:author="Elizabeth Stroud" w:date="2023-01-09T14:43:00Z">
        <w:r w:rsidR="0071208C" w:rsidDel="00F00E3D">
          <w:delText>cross</w:delText>
        </w:r>
        <w:r w:rsidR="00A148A7" w:rsidDel="00F00E3D">
          <w:delText xml:space="preserve"> </w:delText>
        </w:r>
      </w:del>
      <w:ins w:id="213" w:author="Elizabeth Stroud" w:date="2023-01-09T14:43:00Z">
        <w:r>
          <w:t xml:space="preserve">include </w:t>
        </w:r>
      </w:ins>
      <w:r w:rsidR="0071208C">
        <w:t>zero indicat</w:t>
      </w:r>
      <w:r w:rsidR="00A148A7">
        <w:t>ing</w:t>
      </w:r>
      <w:r w:rsidR="0071208C">
        <w:t xml:space="preserve"> that there is a possibility that th</w:t>
      </w:r>
      <w:r w:rsidR="004B198B">
        <w:t>is</w:t>
      </w:r>
      <w:r w:rsidR="0071208C">
        <w:t xml:space="preserve"> offset could also be </w:t>
      </w:r>
      <w:r w:rsidR="001C7F76">
        <w:t>zero</w:t>
      </w:r>
      <w:r w:rsidR="0071208C">
        <w:t>. The charring offset for the four species within this study,</w:t>
      </w:r>
      <w:r w:rsidR="004B198B">
        <w:t xml:space="preserve"> </w:t>
      </w:r>
      <w:ins w:id="214" w:author="Elizabeth Stroud" w:date="2023-01-09T17:16:00Z">
        <w:r w:rsidR="00192464">
          <w:t xml:space="preserve">bread </w:t>
        </w:r>
      </w:ins>
      <w:r w:rsidR="0071208C">
        <w:t xml:space="preserve">wheat, </w:t>
      </w:r>
      <w:ins w:id="215" w:author="Elizabeth Stroud" w:date="2023-01-09T17:16:00Z">
        <w:r w:rsidR="00192464">
          <w:t xml:space="preserve">hulled </w:t>
        </w:r>
      </w:ins>
      <w:r w:rsidR="0071208C">
        <w:t xml:space="preserve">barley, rye and oat differs only slightly from Nitsch et al. (2015) and the need </w:t>
      </w:r>
      <w:r w:rsidR="004B198B">
        <w:t>for</w:t>
      </w:r>
      <w:r w:rsidR="0071208C">
        <w:t xml:space="preserve"> an offset is dependent on the range of charring temperatures chosen for the model.</w:t>
      </w:r>
    </w:p>
    <w:p w14:paraId="52F4891C" w14:textId="0A3CE0C0" w:rsidR="00D35843" w:rsidRDefault="00D35843" w:rsidP="00527292"/>
    <w:p w14:paraId="5C86D69A" w14:textId="3323651E" w:rsidR="00D35843" w:rsidRPr="00ED2BF9" w:rsidRDefault="00894093" w:rsidP="00527292">
      <w:r>
        <w:t xml:space="preserve">The similarity of the </w:t>
      </w:r>
      <w:r w:rsidRPr="002E4E08">
        <w:t>δ</w:t>
      </w:r>
      <w:r w:rsidRPr="002E4E08">
        <w:rPr>
          <w:vertAlign w:val="superscript"/>
        </w:rPr>
        <w:t>13</w:t>
      </w:r>
      <w:r w:rsidRPr="002E4E08">
        <w:t>C</w:t>
      </w:r>
      <w:r>
        <w:t xml:space="preserve"> values</w:t>
      </w:r>
      <w:r w:rsidR="00B03D06">
        <w:t xml:space="preserve"> of</w:t>
      </w:r>
      <w:r>
        <w:t xml:space="preserve"> charred</w:t>
      </w:r>
      <w:r w:rsidR="00B03D06">
        <w:t xml:space="preserve"> grains</w:t>
      </w:r>
      <w:r>
        <w:t xml:space="preserve"> </w:t>
      </w:r>
      <w:r w:rsidR="004B198B">
        <w:t xml:space="preserve">to the uncharred values (see </w:t>
      </w:r>
      <w:r w:rsidR="00BB02A1">
        <w:t>F</w:t>
      </w:r>
      <w:r w:rsidR="004B198B">
        <w:t xml:space="preserve">igure </w:t>
      </w:r>
      <w:r w:rsidR="00BB02A1">
        <w:t>3</w:t>
      </w:r>
      <w:r w:rsidR="004B198B">
        <w:t xml:space="preserve">) </w:t>
      </w:r>
      <w:r>
        <w:t>at 215°C is eviden</w:t>
      </w:r>
      <w:r w:rsidR="00B03D06">
        <w:t xml:space="preserve">t </w:t>
      </w:r>
      <w:r>
        <w:t xml:space="preserve">in all four species. As reported </w:t>
      </w:r>
      <w:r w:rsidR="00B03D06">
        <w:t xml:space="preserve">above </w:t>
      </w:r>
      <w:r>
        <w:t xml:space="preserve">some of the </w:t>
      </w:r>
      <w:r w:rsidR="00B03D06">
        <w:t>grains</w:t>
      </w:r>
      <w:r w:rsidR="004B198B">
        <w:t>,</w:t>
      </w:r>
      <w:r w:rsidR="00B03D06">
        <w:t xml:space="preserve"> </w:t>
      </w:r>
      <w:r w:rsidR="001275E4">
        <w:t xml:space="preserve">when charred at 215°C </w:t>
      </w:r>
      <w:r w:rsidR="00B03D06">
        <w:t>for</w:t>
      </w:r>
      <w:r w:rsidR="001275E4">
        <w:t xml:space="preserve"> some</w:t>
      </w:r>
      <w:r w:rsidR="00B03D06">
        <w:t xml:space="preserve"> </w:t>
      </w:r>
      <w:r>
        <w:t>time duration</w:t>
      </w:r>
      <w:r w:rsidR="00B03D06">
        <w:t>s (</w:t>
      </w:r>
      <w:r w:rsidR="00187087">
        <w:t>i.e.,</w:t>
      </w:r>
      <w:r w:rsidR="00B03D06">
        <w:t xml:space="preserve"> 4</w:t>
      </w:r>
      <w:r w:rsidR="001969ED">
        <w:t xml:space="preserve"> </w:t>
      </w:r>
      <w:r w:rsidR="00B03D06">
        <w:t>h</w:t>
      </w:r>
      <w:r w:rsidR="001969ED">
        <w:t>ou</w:t>
      </w:r>
      <w:r w:rsidR="00B03D06">
        <w:t>rs and 8</w:t>
      </w:r>
      <w:r w:rsidR="001969ED">
        <w:t xml:space="preserve"> </w:t>
      </w:r>
      <w:r w:rsidR="00B03D06">
        <w:t>h</w:t>
      </w:r>
      <w:r w:rsidR="001969ED">
        <w:t>ou</w:t>
      </w:r>
      <w:r w:rsidR="00B03D06">
        <w:t>rs)</w:t>
      </w:r>
      <w:r w:rsidR="004B198B">
        <w:t>,</w:t>
      </w:r>
      <w:r w:rsidR="00B03D06">
        <w:t xml:space="preserve"> are still brown </w:t>
      </w:r>
      <w:r w:rsidR="001275E4">
        <w:t>internally,</w:t>
      </w:r>
      <w:r>
        <w:t xml:space="preserve"> </w:t>
      </w:r>
      <w:r w:rsidR="00FD5724">
        <w:t>r</w:t>
      </w:r>
      <w:r w:rsidR="00B03D06">
        <w:t>a</w:t>
      </w:r>
      <w:r w:rsidR="00FD5724">
        <w:t>ising</w:t>
      </w:r>
      <w:r>
        <w:t xml:space="preserve"> </w:t>
      </w:r>
      <w:r w:rsidR="00B03D06">
        <w:t xml:space="preserve">the </w:t>
      </w:r>
      <w:r>
        <w:t xml:space="preserve">question as to whether grains charred at this temperature would survive within the archaeological record. </w:t>
      </w:r>
      <w:r w:rsidR="001275E4">
        <w:t xml:space="preserve">Chemical research into whether </w:t>
      </w:r>
      <w:r w:rsidR="00645B54">
        <w:t xml:space="preserve">grains at </w:t>
      </w:r>
      <w:r w:rsidR="001275E4">
        <w:t xml:space="preserve">the lower temperatures have undergone the </w:t>
      </w:r>
      <w:r w:rsidR="004B198B">
        <w:t>necessary</w:t>
      </w:r>
      <w:r w:rsidR="001275E4">
        <w:t xml:space="preserve"> </w:t>
      </w:r>
      <w:r w:rsidR="001275E4" w:rsidRPr="00ED2BF9">
        <w:t xml:space="preserve">chemical changes for survival is still </w:t>
      </w:r>
      <w:r w:rsidR="004B198B" w:rsidRPr="00ED2BF9">
        <w:t>required</w:t>
      </w:r>
      <w:r w:rsidR="00406A9B" w:rsidRPr="00ED2BF9">
        <w:t xml:space="preserve">. </w:t>
      </w:r>
      <w:r w:rsidR="000F3E9D" w:rsidRPr="00ED2BF9">
        <w:t>If t</w:t>
      </w:r>
      <w:r w:rsidR="001275E4" w:rsidRPr="00ED2BF9">
        <w:t>he 215°C batches are removed</w:t>
      </w:r>
      <w:r w:rsidR="00406A9B" w:rsidRPr="00ED2BF9">
        <w:t>,</w:t>
      </w:r>
      <w:r w:rsidR="001275E4" w:rsidRPr="00ED2BF9">
        <w:t xml:space="preserve"> the</w:t>
      </w:r>
      <w:r w:rsidR="00FD5724" w:rsidRPr="00ED2BF9">
        <w:t xml:space="preserve"> results suggest that inclusion of grains charred between 230-300</w:t>
      </w:r>
      <w:r w:rsidR="001275E4" w:rsidRPr="00ED2BF9">
        <w:t>°C</w:t>
      </w:r>
      <w:r w:rsidR="00FD5724" w:rsidRPr="00ED2BF9">
        <w:t xml:space="preserve"> would need an offset</w:t>
      </w:r>
      <w:r w:rsidR="00F9656F" w:rsidRPr="00ED2BF9">
        <w:t xml:space="preserve"> </w:t>
      </w:r>
      <w:r w:rsidR="00FD5724" w:rsidRPr="00ED2BF9">
        <w:t>of 0.16</w:t>
      </w:r>
      <w:r w:rsidR="00FD5724" w:rsidRPr="00A750A3">
        <w:t>‰</w:t>
      </w:r>
      <w:r w:rsidR="00ED2BF9" w:rsidRPr="00A750A3">
        <w:t xml:space="preserve"> to be subtracted from the δ</w:t>
      </w:r>
      <w:r w:rsidR="00ED2BF9" w:rsidRPr="00A750A3">
        <w:rPr>
          <w:vertAlign w:val="superscript"/>
        </w:rPr>
        <w:t>13</w:t>
      </w:r>
      <w:r w:rsidR="00ED2BF9" w:rsidRPr="00A750A3">
        <w:t xml:space="preserve">C values of charred material </w:t>
      </w:r>
      <w:r w:rsidR="00C211A9">
        <w:t xml:space="preserve">in order </w:t>
      </w:r>
      <w:r w:rsidR="00F9656F" w:rsidRPr="00A750A3">
        <w:t>to convert the values back to something comparable with uncharred grains</w:t>
      </w:r>
      <w:r w:rsidR="00FD5724" w:rsidRPr="00ED2BF9">
        <w:t>.</w:t>
      </w:r>
    </w:p>
    <w:p w14:paraId="38148B23" w14:textId="4C71B0C2" w:rsidR="00D35843" w:rsidRPr="00ED2BF9" w:rsidRDefault="00D35843" w:rsidP="00527292"/>
    <w:p w14:paraId="4096D6B2" w14:textId="61C552E6" w:rsidR="00BE4F63" w:rsidRDefault="00431E7A" w:rsidP="00BE4F63">
      <w:pPr>
        <w:pStyle w:val="Heading3"/>
      </w:pPr>
      <w:r>
        <w:t xml:space="preserve">3.4.2 </w:t>
      </w:r>
      <w:r w:rsidR="00BE4F63">
        <w:t>Nitrogen offset</w:t>
      </w:r>
    </w:p>
    <w:p w14:paraId="5D32531E" w14:textId="594FE72D" w:rsidR="00121FDB" w:rsidRDefault="00877676">
      <w:r>
        <w:t>T</w:t>
      </w:r>
      <w:r w:rsidR="00B17A08">
        <w:t>he</w:t>
      </w:r>
      <w:r>
        <w:t xml:space="preserve"> first linear model constructed with the </w:t>
      </w:r>
      <w:r w:rsidR="00381012" w:rsidRPr="00964E23">
        <w:t>δ</w:t>
      </w:r>
      <w:r w:rsidR="008F475C" w:rsidRPr="00CF7085">
        <w:rPr>
          <w:vertAlign w:val="superscript"/>
        </w:rPr>
        <w:t>15</w:t>
      </w:r>
      <w:r w:rsidR="008F475C" w:rsidRPr="00CF7085">
        <w:t>N</w:t>
      </w:r>
      <w:r w:rsidR="00336EDF">
        <w:t xml:space="preserve"> </w:t>
      </w:r>
      <w:r w:rsidR="008F475C">
        <w:t>data</w:t>
      </w:r>
      <w:r w:rsidR="000F3E9D">
        <w:t xml:space="preserve"> from all batches (215-300°</w:t>
      </w:r>
      <w:r w:rsidR="0071634A">
        <w:t>C) (</w:t>
      </w:r>
      <w:r w:rsidR="000F3E9D">
        <w:t>LM1</w:t>
      </w:r>
      <w:r w:rsidR="008F475C">
        <w:t>) shows a go</w:t>
      </w:r>
      <w:r w:rsidR="003B707A">
        <w:t>o</w:t>
      </w:r>
      <w:r w:rsidR="008F475C">
        <w:t xml:space="preserve">d fit of the model </w:t>
      </w:r>
      <w:r w:rsidR="003B707A">
        <w:t>with</w:t>
      </w:r>
      <w:r w:rsidR="008F475C">
        <w:t xml:space="preserve"> the data (R</w:t>
      </w:r>
      <w:r w:rsidR="008F475C" w:rsidRPr="001F7C76">
        <w:rPr>
          <w:vertAlign w:val="superscript"/>
        </w:rPr>
        <w:t>2</w:t>
      </w:r>
      <w:r w:rsidR="008F475C">
        <w:t>= 0.</w:t>
      </w:r>
      <w:r w:rsidR="00D611A3">
        <w:t>84</w:t>
      </w:r>
      <w:r w:rsidR="008F475C">
        <w:t>), with all species</w:t>
      </w:r>
      <w:r w:rsidR="009825D7">
        <w:t>’</w:t>
      </w:r>
      <w:r w:rsidR="008F475C">
        <w:t xml:space="preserve"> coefficients</w:t>
      </w:r>
      <w:r w:rsidR="00466FAE" w:rsidRPr="00466FAE">
        <w:t xml:space="preserve"> </w:t>
      </w:r>
      <w:r w:rsidR="00466FAE">
        <w:t>significant</w:t>
      </w:r>
      <w:r w:rsidR="001969ED">
        <w:t xml:space="preserve"> (</w:t>
      </w:r>
      <w:ins w:id="216" w:author="Elizabeth Stroud" w:date="2023-01-09T14:46:00Z">
        <w:r w:rsidR="002017D4">
          <w:t xml:space="preserve">see </w:t>
        </w:r>
      </w:ins>
      <w:r w:rsidR="001969ED">
        <w:t xml:space="preserve">Table </w:t>
      </w:r>
      <w:r w:rsidR="00534C67">
        <w:t>6</w:t>
      </w:r>
      <w:r w:rsidR="001969ED">
        <w:t>)</w:t>
      </w:r>
      <w:r w:rsidR="008F475C">
        <w:t>.</w:t>
      </w:r>
      <w:r w:rsidR="000F3E9D">
        <w:t xml:space="preserve"> </w:t>
      </w:r>
      <w:r w:rsidR="008F475C">
        <w:t>The addition of the charring coefficient</w:t>
      </w:r>
      <w:r w:rsidR="000F3E9D">
        <w:t xml:space="preserve"> (</w:t>
      </w:r>
      <w:r w:rsidR="004B198B">
        <w:t>c</w:t>
      </w:r>
      <w:r w:rsidR="000F3E9D">
        <w:t>harred-fresh, LM2)</w:t>
      </w:r>
      <w:r w:rsidR="008F475C">
        <w:t xml:space="preserve"> </w:t>
      </w:r>
      <w:r w:rsidR="000F3E9D">
        <w:t xml:space="preserve">only slightly </w:t>
      </w:r>
      <w:r w:rsidR="008F475C">
        <w:t>increases the fit</w:t>
      </w:r>
      <w:r w:rsidR="000F3E9D">
        <w:t xml:space="preserve"> of the model</w:t>
      </w:r>
      <w:r w:rsidR="003B707A">
        <w:t xml:space="preserve"> </w:t>
      </w:r>
      <w:r w:rsidR="000F3E9D">
        <w:t>(R</w:t>
      </w:r>
      <w:r w:rsidR="000F3E9D" w:rsidRPr="001F7C76">
        <w:rPr>
          <w:vertAlign w:val="superscript"/>
        </w:rPr>
        <w:t>2</w:t>
      </w:r>
      <w:r w:rsidR="000F3E9D" w:rsidDel="00527292">
        <w:t xml:space="preserve"> </w:t>
      </w:r>
      <w:r w:rsidR="000F3E9D">
        <w:t>=0.</w:t>
      </w:r>
      <w:r w:rsidR="0044325A">
        <w:t>8</w:t>
      </w:r>
      <w:r w:rsidR="00D93434">
        <w:t>4</w:t>
      </w:r>
      <w:r w:rsidR="000F3E9D">
        <w:t>)</w:t>
      </w:r>
      <w:r w:rsidR="00240E5B">
        <w:t>;</w:t>
      </w:r>
      <w:r w:rsidR="000F3E9D">
        <w:t xml:space="preserve"> </w:t>
      </w:r>
      <w:r w:rsidR="00703A33">
        <w:t>however,</w:t>
      </w:r>
      <w:r w:rsidR="000F3E9D">
        <w:t xml:space="preserve"> the charring coefficient is significant (p=0.</w:t>
      </w:r>
      <w:r w:rsidR="00D611A3">
        <w:t>04</w:t>
      </w:r>
      <w:r w:rsidR="000F3E9D">
        <w:t>)</w:t>
      </w:r>
      <w:r w:rsidR="008F475C">
        <w:t>.</w:t>
      </w:r>
      <w:r w:rsidR="00527292">
        <w:t xml:space="preserve"> </w:t>
      </w:r>
      <w:r w:rsidR="00E51091">
        <w:t>For the four different temperature permutations</w:t>
      </w:r>
      <w:r w:rsidR="001969ED">
        <w:t xml:space="preserve"> the </w:t>
      </w:r>
      <w:r w:rsidR="00527292">
        <w:t>charred-fresh coefficients are significant within the models</w:t>
      </w:r>
      <w:r w:rsidR="00E51091">
        <w:t>, indicati</w:t>
      </w:r>
      <w:r w:rsidR="001969ED">
        <w:t>ng that</w:t>
      </w:r>
      <w:r w:rsidR="00E51091">
        <w:t xml:space="preserve"> a charring offset is require</w:t>
      </w:r>
      <w:r w:rsidR="00240E5B">
        <w:t>d</w:t>
      </w:r>
      <w:r w:rsidR="00E51091">
        <w:t>, regardless of the inclusion of the 300°C sample</w:t>
      </w:r>
      <w:r w:rsidR="001969ED">
        <w:t>s</w:t>
      </w:r>
      <w:r w:rsidR="00527292">
        <w:t xml:space="preserve">. </w:t>
      </w:r>
      <w:r w:rsidR="000F3E9D">
        <w:t xml:space="preserve">When </w:t>
      </w:r>
      <w:r w:rsidR="008F475C">
        <w:t xml:space="preserve">all temperature batches </w:t>
      </w:r>
      <w:r w:rsidR="000F3E9D">
        <w:t xml:space="preserve">are </w:t>
      </w:r>
      <w:r w:rsidR="008F475C">
        <w:t>included</w:t>
      </w:r>
      <w:r w:rsidR="00527292">
        <w:t xml:space="preserve"> (2</w:t>
      </w:r>
      <w:r w:rsidR="000F3E9D">
        <w:t>1</w:t>
      </w:r>
      <w:r w:rsidR="00527292">
        <w:t>5-300°C)</w:t>
      </w:r>
      <w:r w:rsidR="00381012">
        <w:t>,</w:t>
      </w:r>
      <w:r w:rsidR="008F475C">
        <w:t xml:space="preserve"> </w:t>
      </w:r>
      <w:r w:rsidR="00527292">
        <w:t xml:space="preserve">the </w:t>
      </w:r>
      <w:del w:id="217" w:author="Elizabeth Stroud" w:date="2023-01-09T14:47:00Z">
        <w:r w:rsidR="008F475C" w:rsidDel="002017D4">
          <w:delText>offse</w:delText>
        </w:r>
        <w:r w:rsidR="00257270" w:rsidDel="002017D4">
          <w:delText>t</w:delText>
        </w:r>
      </w:del>
      <w:ins w:id="218" w:author="Elizabeth Stroud" w:date="2023-01-09T14:47:00Z">
        <w:r w:rsidR="002017D4">
          <w:t>difference between charred and uncharred (beta value)</w:t>
        </w:r>
      </w:ins>
      <w:r w:rsidR="00257270">
        <w:t xml:space="preserve"> </w:t>
      </w:r>
      <w:r w:rsidR="00527292">
        <w:t xml:space="preserve">is </w:t>
      </w:r>
      <w:r w:rsidR="008F475C">
        <w:t>0.</w:t>
      </w:r>
      <w:r w:rsidR="00B855A4">
        <w:t>3</w:t>
      </w:r>
      <w:r w:rsidR="001B170F">
        <w:t>3</w:t>
      </w:r>
      <w:r w:rsidR="00F51D25">
        <w:t>‰</w:t>
      </w:r>
      <w:r w:rsidR="008F475C">
        <w:t xml:space="preserve"> </w:t>
      </w:r>
      <w:r w:rsidR="00D35843">
        <w:t xml:space="preserve">with a </w:t>
      </w:r>
      <w:r w:rsidR="00ED1916">
        <w:t>95% CI between</w:t>
      </w:r>
      <w:r w:rsidR="00D35843">
        <w:t xml:space="preserve"> </w:t>
      </w:r>
      <w:r w:rsidR="00257270">
        <w:t>-0.</w:t>
      </w:r>
      <w:r w:rsidR="00472BB3">
        <w:t>6</w:t>
      </w:r>
      <w:ins w:id="219" w:author="Elizabeth Stroud" w:date="2023-01-09T14:52:00Z">
        <w:r w:rsidR="002017D4">
          <w:t>4</w:t>
        </w:r>
      </w:ins>
      <w:del w:id="220" w:author="Elizabeth Stroud" w:date="2023-01-09T14:52:00Z">
        <w:r w:rsidR="00900AC1" w:rsidDel="002017D4">
          <w:delText>2</w:delText>
        </w:r>
      </w:del>
      <w:r w:rsidR="00472BB3">
        <w:t xml:space="preserve"> </w:t>
      </w:r>
      <w:r w:rsidR="00257270">
        <w:t xml:space="preserve">to </w:t>
      </w:r>
      <w:r w:rsidR="00F51D25">
        <w:t>-</w:t>
      </w:r>
      <w:r w:rsidR="00257270">
        <w:t>0.</w:t>
      </w:r>
      <w:r w:rsidR="00D35843">
        <w:t>0</w:t>
      </w:r>
      <w:r w:rsidR="00317381">
        <w:t>2</w:t>
      </w:r>
      <w:r w:rsidR="00F51D25">
        <w:t>‰</w:t>
      </w:r>
      <w:r w:rsidR="00D35843">
        <w:t xml:space="preserve"> (see </w:t>
      </w:r>
      <w:r w:rsidR="001969ED">
        <w:t>T</w:t>
      </w:r>
      <w:r w:rsidR="00D35843">
        <w:t xml:space="preserve">able </w:t>
      </w:r>
      <w:r w:rsidR="00534C67">
        <w:t>6</w:t>
      </w:r>
      <w:r w:rsidR="00D35843">
        <w:t>)</w:t>
      </w:r>
      <w:r w:rsidR="00BD260F">
        <w:t>.</w:t>
      </w:r>
      <w:r w:rsidR="00D35843">
        <w:t xml:space="preserve"> </w:t>
      </w:r>
    </w:p>
    <w:p w14:paraId="48F0920D" w14:textId="44FDE6C7" w:rsidR="00121FDB" w:rsidRDefault="00121FDB"/>
    <w:p w14:paraId="370E21B0" w14:textId="5D728F7B" w:rsidR="001969ED" w:rsidRPr="00BE4F63" w:rsidRDefault="001969ED" w:rsidP="001969ED">
      <w:pPr>
        <w:rPr>
          <w:sz w:val="20"/>
          <w:szCs w:val="20"/>
        </w:rPr>
      </w:pPr>
      <w:r w:rsidRPr="00BE4F63">
        <w:rPr>
          <w:sz w:val="20"/>
          <w:szCs w:val="20"/>
        </w:rPr>
        <w:t xml:space="preserve">Table </w:t>
      </w:r>
      <w:r w:rsidR="00534C67">
        <w:rPr>
          <w:sz w:val="20"/>
          <w:szCs w:val="20"/>
        </w:rPr>
        <w:t>6</w:t>
      </w:r>
      <w:r w:rsidRPr="00BE4F63">
        <w:rPr>
          <w:sz w:val="20"/>
          <w:szCs w:val="20"/>
        </w:rPr>
        <w:t>. The results from the first (LM1) and second (LM2) linear models based on the δ</w:t>
      </w:r>
      <w:r w:rsidRPr="00BE4F63">
        <w:rPr>
          <w:sz w:val="20"/>
          <w:szCs w:val="20"/>
          <w:vertAlign w:val="superscript"/>
        </w:rPr>
        <w:t>15</w:t>
      </w:r>
      <w:r w:rsidRPr="00BE4F63">
        <w:rPr>
          <w:sz w:val="20"/>
          <w:szCs w:val="20"/>
        </w:rPr>
        <w:t>N values, showing the R</w:t>
      </w:r>
      <w:r w:rsidRPr="00BE4F63">
        <w:rPr>
          <w:sz w:val="20"/>
          <w:szCs w:val="20"/>
          <w:vertAlign w:val="superscript"/>
        </w:rPr>
        <w:t>2</w:t>
      </w:r>
      <w:r w:rsidRPr="00BE4F63">
        <w:rPr>
          <w:sz w:val="20"/>
          <w:szCs w:val="20"/>
        </w:rPr>
        <w:t xml:space="preserve"> value, p-value of the model, p-value of the </w:t>
      </w:r>
      <w:r w:rsidR="00DA1A3F">
        <w:rPr>
          <w:sz w:val="20"/>
          <w:szCs w:val="20"/>
        </w:rPr>
        <w:t>c</w:t>
      </w:r>
      <w:r w:rsidRPr="00BE4F63">
        <w:rPr>
          <w:sz w:val="20"/>
          <w:szCs w:val="20"/>
        </w:rPr>
        <w:t>harred-fresh coefficient, the Beta value and the confidence intervals, for the four different temperature ranges</w:t>
      </w:r>
      <w:r w:rsidR="000E02AA">
        <w:rPr>
          <w:sz w:val="20"/>
          <w:szCs w:val="20"/>
        </w:rPr>
        <w:t xml:space="preserve"> rounded to 2 decimal places</w:t>
      </w:r>
    </w:p>
    <w:tbl>
      <w:tblPr>
        <w:tblStyle w:val="TableGrid"/>
        <w:tblW w:w="0" w:type="auto"/>
        <w:tblLook w:val="04A0" w:firstRow="1" w:lastRow="0" w:firstColumn="1" w:lastColumn="0" w:noHBand="0" w:noVBand="1"/>
      </w:tblPr>
      <w:tblGrid>
        <w:gridCol w:w="1096"/>
        <w:gridCol w:w="836"/>
        <w:gridCol w:w="898"/>
        <w:gridCol w:w="1180"/>
        <w:gridCol w:w="1041"/>
        <w:gridCol w:w="836"/>
        <w:gridCol w:w="1041"/>
        <w:gridCol w:w="1041"/>
        <w:gridCol w:w="1041"/>
      </w:tblGrid>
      <w:tr w:rsidR="001969ED" w:rsidRPr="001969ED" w14:paraId="7CC8E9B7" w14:textId="77777777" w:rsidTr="000F63D1">
        <w:tc>
          <w:tcPr>
            <w:tcW w:w="1096" w:type="dxa"/>
          </w:tcPr>
          <w:p w14:paraId="342F3282" w14:textId="77777777" w:rsidR="001969ED" w:rsidRPr="00343F92" w:rsidRDefault="001969ED" w:rsidP="00F96932">
            <w:pPr>
              <w:rPr>
                <w:sz w:val="22"/>
                <w:szCs w:val="22"/>
              </w:rPr>
            </w:pPr>
          </w:p>
        </w:tc>
        <w:tc>
          <w:tcPr>
            <w:tcW w:w="1734" w:type="dxa"/>
            <w:gridSpan w:val="2"/>
          </w:tcPr>
          <w:p w14:paraId="11B16957" w14:textId="77777777" w:rsidR="001969ED" w:rsidRPr="00343F92" w:rsidRDefault="001969ED" w:rsidP="00F96932">
            <w:pPr>
              <w:rPr>
                <w:sz w:val="22"/>
                <w:szCs w:val="22"/>
              </w:rPr>
            </w:pPr>
            <w:r w:rsidRPr="00343F92">
              <w:rPr>
                <w:sz w:val="22"/>
                <w:szCs w:val="22"/>
              </w:rPr>
              <w:t>215-300°C</w:t>
            </w:r>
          </w:p>
        </w:tc>
        <w:tc>
          <w:tcPr>
            <w:tcW w:w="2221" w:type="dxa"/>
            <w:gridSpan w:val="2"/>
          </w:tcPr>
          <w:p w14:paraId="5E22E65A" w14:textId="77777777" w:rsidR="001969ED" w:rsidRPr="00343F92" w:rsidRDefault="001969ED" w:rsidP="00F96932">
            <w:pPr>
              <w:rPr>
                <w:sz w:val="22"/>
                <w:szCs w:val="22"/>
              </w:rPr>
            </w:pPr>
            <w:r w:rsidRPr="00343F92">
              <w:rPr>
                <w:sz w:val="22"/>
                <w:szCs w:val="22"/>
              </w:rPr>
              <w:t>215-260°C</w:t>
            </w:r>
          </w:p>
        </w:tc>
        <w:tc>
          <w:tcPr>
            <w:tcW w:w="1877" w:type="dxa"/>
            <w:gridSpan w:val="2"/>
          </w:tcPr>
          <w:p w14:paraId="7BEBE9ED" w14:textId="77777777" w:rsidR="001969ED" w:rsidRPr="00343F92" w:rsidRDefault="001969ED" w:rsidP="00F96932">
            <w:pPr>
              <w:rPr>
                <w:sz w:val="22"/>
                <w:szCs w:val="22"/>
              </w:rPr>
            </w:pPr>
            <w:r w:rsidRPr="00343F92">
              <w:rPr>
                <w:sz w:val="22"/>
                <w:szCs w:val="22"/>
              </w:rPr>
              <w:t>230-300°C</w:t>
            </w:r>
          </w:p>
        </w:tc>
        <w:tc>
          <w:tcPr>
            <w:tcW w:w="2082" w:type="dxa"/>
            <w:gridSpan w:val="2"/>
          </w:tcPr>
          <w:p w14:paraId="247A2422" w14:textId="77777777" w:rsidR="001969ED" w:rsidRPr="00343F92" w:rsidRDefault="001969ED" w:rsidP="00F96932">
            <w:pPr>
              <w:rPr>
                <w:sz w:val="22"/>
                <w:szCs w:val="22"/>
              </w:rPr>
            </w:pPr>
            <w:r w:rsidRPr="00343F92">
              <w:rPr>
                <w:sz w:val="22"/>
                <w:szCs w:val="22"/>
              </w:rPr>
              <w:t>230-260°C</w:t>
            </w:r>
          </w:p>
        </w:tc>
      </w:tr>
      <w:tr w:rsidR="00A32440" w:rsidRPr="001969ED" w14:paraId="10910533" w14:textId="77777777" w:rsidTr="00A32440">
        <w:tc>
          <w:tcPr>
            <w:tcW w:w="1096" w:type="dxa"/>
          </w:tcPr>
          <w:p w14:paraId="42BB089E" w14:textId="77777777" w:rsidR="001969ED" w:rsidRPr="00343F92" w:rsidRDefault="001969ED" w:rsidP="00F96932">
            <w:pPr>
              <w:rPr>
                <w:sz w:val="22"/>
                <w:szCs w:val="22"/>
              </w:rPr>
            </w:pPr>
          </w:p>
        </w:tc>
        <w:tc>
          <w:tcPr>
            <w:tcW w:w="836" w:type="dxa"/>
          </w:tcPr>
          <w:p w14:paraId="1C46680C" w14:textId="77777777" w:rsidR="001969ED" w:rsidRPr="00343F92" w:rsidRDefault="001969ED" w:rsidP="00F96932">
            <w:pPr>
              <w:rPr>
                <w:sz w:val="22"/>
                <w:szCs w:val="22"/>
              </w:rPr>
            </w:pPr>
            <w:r w:rsidRPr="00343F92">
              <w:rPr>
                <w:sz w:val="22"/>
                <w:szCs w:val="22"/>
              </w:rPr>
              <w:t>LM1</w:t>
            </w:r>
          </w:p>
        </w:tc>
        <w:tc>
          <w:tcPr>
            <w:tcW w:w="898" w:type="dxa"/>
          </w:tcPr>
          <w:p w14:paraId="5412553F" w14:textId="77777777" w:rsidR="001969ED" w:rsidRPr="00343F92" w:rsidRDefault="001969ED" w:rsidP="00F96932">
            <w:pPr>
              <w:rPr>
                <w:sz w:val="22"/>
                <w:szCs w:val="22"/>
              </w:rPr>
            </w:pPr>
            <w:r w:rsidRPr="00343F92">
              <w:rPr>
                <w:sz w:val="22"/>
                <w:szCs w:val="22"/>
              </w:rPr>
              <w:t>LM2</w:t>
            </w:r>
          </w:p>
        </w:tc>
        <w:tc>
          <w:tcPr>
            <w:tcW w:w="1180" w:type="dxa"/>
          </w:tcPr>
          <w:p w14:paraId="5E5D3743" w14:textId="77777777" w:rsidR="001969ED" w:rsidRPr="00343F92" w:rsidRDefault="001969ED" w:rsidP="00F96932">
            <w:pPr>
              <w:rPr>
                <w:sz w:val="22"/>
                <w:szCs w:val="22"/>
              </w:rPr>
            </w:pPr>
            <w:r w:rsidRPr="00343F92">
              <w:rPr>
                <w:sz w:val="22"/>
                <w:szCs w:val="22"/>
              </w:rPr>
              <w:t>LM1</w:t>
            </w:r>
          </w:p>
        </w:tc>
        <w:tc>
          <w:tcPr>
            <w:tcW w:w="1041" w:type="dxa"/>
          </w:tcPr>
          <w:p w14:paraId="391DFC54" w14:textId="77777777" w:rsidR="001969ED" w:rsidRPr="00343F92" w:rsidRDefault="001969ED" w:rsidP="00F96932">
            <w:pPr>
              <w:rPr>
                <w:sz w:val="22"/>
                <w:szCs w:val="22"/>
              </w:rPr>
            </w:pPr>
            <w:r w:rsidRPr="00343F92">
              <w:rPr>
                <w:sz w:val="22"/>
                <w:szCs w:val="22"/>
              </w:rPr>
              <w:t>LM2</w:t>
            </w:r>
          </w:p>
        </w:tc>
        <w:tc>
          <w:tcPr>
            <w:tcW w:w="836" w:type="dxa"/>
          </w:tcPr>
          <w:p w14:paraId="4E65E713" w14:textId="77777777" w:rsidR="001969ED" w:rsidRPr="00343F92" w:rsidRDefault="001969ED" w:rsidP="00F96932">
            <w:pPr>
              <w:rPr>
                <w:sz w:val="22"/>
                <w:szCs w:val="22"/>
              </w:rPr>
            </w:pPr>
            <w:r w:rsidRPr="00343F92">
              <w:rPr>
                <w:sz w:val="22"/>
                <w:szCs w:val="22"/>
              </w:rPr>
              <w:t>LM1</w:t>
            </w:r>
          </w:p>
        </w:tc>
        <w:tc>
          <w:tcPr>
            <w:tcW w:w="1041" w:type="dxa"/>
          </w:tcPr>
          <w:p w14:paraId="365EA576" w14:textId="77777777" w:rsidR="001969ED" w:rsidRPr="00343F92" w:rsidRDefault="001969ED" w:rsidP="00F96932">
            <w:pPr>
              <w:rPr>
                <w:sz w:val="22"/>
                <w:szCs w:val="22"/>
              </w:rPr>
            </w:pPr>
            <w:r w:rsidRPr="00343F92">
              <w:rPr>
                <w:sz w:val="22"/>
                <w:szCs w:val="22"/>
              </w:rPr>
              <w:t>LM2</w:t>
            </w:r>
          </w:p>
        </w:tc>
        <w:tc>
          <w:tcPr>
            <w:tcW w:w="1041" w:type="dxa"/>
          </w:tcPr>
          <w:p w14:paraId="67FE665F" w14:textId="77777777" w:rsidR="001969ED" w:rsidRPr="00343F92" w:rsidRDefault="001969ED" w:rsidP="00F96932">
            <w:pPr>
              <w:rPr>
                <w:sz w:val="22"/>
                <w:szCs w:val="22"/>
              </w:rPr>
            </w:pPr>
            <w:r w:rsidRPr="00343F92">
              <w:rPr>
                <w:sz w:val="22"/>
                <w:szCs w:val="22"/>
              </w:rPr>
              <w:t>LM1</w:t>
            </w:r>
          </w:p>
        </w:tc>
        <w:tc>
          <w:tcPr>
            <w:tcW w:w="1041" w:type="dxa"/>
          </w:tcPr>
          <w:p w14:paraId="25AA47CB" w14:textId="77777777" w:rsidR="001969ED" w:rsidRPr="00343F92" w:rsidRDefault="001969ED" w:rsidP="00F96932">
            <w:pPr>
              <w:rPr>
                <w:sz w:val="22"/>
                <w:szCs w:val="22"/>
              </w:rPr>
            </w:pPr>
            <w:r w:rsidRPr="00343F92">
              <w:rPr>
                <w:sz w:val="22"/>
                <w:szCs w:val="22"/>
              </w:rPr>
              <w:t>LM2</w:t>
            </w:r>
          </w:p>
        </w:tc>
      </w:tr>
      <w:tr w:rsidR="00A32440" w:rsidRPr="001969ED" w14:paraId="1BF8CFAE" w14:textId="77777777" w:rsidTr="00A32440">
        <w:tc>
          <w:tcPr>
            <w:tcW w:w="1096" w:type="dxa"/>
          </w:tcPr>
          <w:p w14:paraId="26812FD3" w14:textId="67DF952F" w:rsidR="001969ED" w:rsidRPr="00BE4F63" w:rsidRDefault="001969ED" w:rsidP="00F96932">
            <w:pPr>
              <w:rPr>
                <w:sz w:val="22"/>
                <w:szCs w:val="22"/>
              </w:rPr>
            </w:pPr>
            <w:r w:rsidRPr="00343F92">
              <w:rPr>
                <w:sz w:val="22"/>
                <w:szCs w:val="22"/>
              </w:rPr>
              <w:t>R</w:t>
            </w:r>
            <w:r w:rsidRPr="00343F92">
              <w:rPr>
                <w:sz w:val="22"/>
                <w:szCs w:val="22"/>
                <w:vertAlign w:val="superscript"/>
              </w:rPr>
              <w:t>2</w:t>
            </w:r>
            <w:r w:rsidR="00BE4F63">
              <w:rPr>
                <w:sz w:val="22"/>
                <w:szCs w:val="22"/>
                <w:vertAlign w:val="superscript"/>
              </w:rPr>
              <w:t xml:space="preserve"> </w:t>
            </w:r>
            <w:r w:rsidR="00BE4F63">
              <w:rPr>
                <w:sz w:val="22"/>
                <w:szCs w:val="22"/>
              </w:rPr>
              <w:t>(adjusted)</w:t>
            </w:r>
          </w:p>
        </w:tc>
        <w:tc>
          <w:tcPr>
            <w:tcW w:w="836" w:type="dxa"/>
          </w:tcPr>
          <w:p w14:paraId="45147144" w14:textId="10061406" w:rsidR="001969ED" w:rsidRPr="00343F92" w:rsidRDefault="001969ED" w:rsidP="00F96932">
            <w:pPr>
              <w:rPr>
                <w:sz w:val="22"/>
                <w:szCs w:val="22"/>
              </w:rPr>
            </w:pPr>
            <w:r w:rsidRPr="00343F92">
              <w:rPr>
                <w:sz w:val="22"/>
                <w:szCs w:val="22"/>
              </w:rPr>
              <w:t>0.8</w:t>
            </w:r>
            <w:r w:rsidR="007B5A11">
              <w:rPr>
                <w:sz w:val="22"/>
                <w:szCs w:val="22"/>
              </w:rPr>
              <w:t>4</w:t>
            </w:r>
          </w:p>
        </w:tc>
        <w:tc>
          <w:tcPr>
            <w:tcW w:w="898" w:type="dxa"/>
          </w:tcPr>
          <w:p w14:paraId="3C4A1FB6" w14:textId="2E480BD8" w:rsidR="001969ED" w:rsidRPr="00343F92" w:rsidRDefault="001969ED" w:rsidP="00F96932">
            <w:pPr>
              <w:rPr>
                <w:sz w:val="22"/>
                <w:szCs w:val="22"/>
              </w:rPr>
            </w:pPr>
            <w:r w:rsidRPr="00343F92">
              <w:rPr>
                <w:sz w:val="22"/>
                <w:szCs w:val="22"/>
              </w:rPr>
              <w:t>0.</w:t>
            </w:r>
            <w:r w:rsidR="007B0F0F" w:rsidRPr="00343F92">
              <w:rPr>
                <w:sz w:val="22"/>
                <w:szCs w:val="22"/>
              </w:rPr>
              <w:t>8</w:t>
            </w:r>
            <w:r w:rsidR="00D93434">
              <w:rPr>
                <w:sz w:val="22"/>
                <w:szCs w:val="22"/>
              </w:rPr>
              <w:t>4</w:t>
            </w:r>
          </w:p>
        </w:tc>
        <w:tc>
          <w:tcPr>
            <w:tcW w:w="1180" w:type="dxa"/>
          </w:tcPr>
          <w:p w14:paraId="02AF5313" w14:textId="07221089" w:rsidR="001969ED" w:rsidRPr="00343F92" w:rsidRDefault="001969ED" w:rsidP="00F96932">
            <w:pPr>
              <w:rPr>
                <w:sz w:val="22"/>
                <w:szCs w:val="22"/>
              </w:rPr>
            </w:pPr>
            <w:r w:rsidRPr="00343F92">
              <w:rPr>
                <w:sz w:val="22"/>
                <w:szCs w:val="22"/>
              </w:rPr>
              <w:t>0.</w:t>
            </w:r>
            <w:r w:rsidR="00C065A3" w:rsidRPr="00343F92">
              <w:rPr>
                <w:sz w:val="22"/>
                <w:szCs w:val="22"/>
              </w:rPr>
              <w:t>8</w:t>
            </w:r>
            <w:r w:rsidR="00A32440">
              <w:rPr>
                <w:sz w:val="22"/>
                <w:szCs w:val="22"/>
              </w:rPr>
              <w:t>5</w:t>
            </w:r>
          </w:p>
        </w:tc>
        <w:tc>
          <w:tcPr>
            <w:tcW w:w="1041" w:type="dxa"/>
          </w:tcPr>
          <w:p w14:paraId="1B12BE18" w14:textId="79F0EF54" w:rsidR="001969ED" w:rsidRPr="00343F92" w:rsidRDefault="001969ED" w:rsidP="00F96932">
            <w:pPr>
              <w:rPr>
                <w:sz w:val="22"/>
                <w:szCs w:val="22"/>
              </w:rPr>
            </w:pPr>
            <w:r w:rsidRPr="00343F92">
              <w:rPr>
                <w:sz w:val="22"/>
                <w:szCs w:val="22"/>
              </w:rPr>
              <w:t>0.8</w:t>
            </w:r>
            <w:r w:rsidR="007B5A11">
              <w:rPr>
                <w:sz w:val="22"/>
                <w:szCs w:val="22"/>
              </w:rPr>
              <w:t>5</w:t>
            </w:r>
          </w:p>
        </w:tc>
        <w:tc>
          <w:tcPr>
            <w:tcW w:w="836" w:type="dxa"/>
          </w:tcPr>
          <w:p w14:paraId="39136F6B" w14:textId="12A6235D"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3</w:t>
            </w:r>
          </w:p>
        </w:tc>
        <w:tc>
          <w:tcPr>
            <w:tcW w:w="1041" w:type="dxa"/>
          </w:tcPr>
          <w:p w14:paraId="39A63E67" w14:textId="4BAB053A"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39B4C9CA" w14:textId="7AF44E6B"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67AE1216" w14:textId="4CA38FE0"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4</w:t>
            </w:r>
          </w:p>
        </w:tc>
      </w:tr>
      <w:tr w:rsidR="00A32440" w:rsidRPr="001969ED" w14:paraId="22415BD0" w14:textId="77777777" w:rsidTr="00A32440">
        <w:tc>
          <w:tcPr>
            <w:tcW w:w="1096" w:type="dxa"/>
          </w:tcPr>
          <w:p w14:paraId="3343F917" w14:textId="77777777" w:rsidR="001969ED" w:rsidRPr="00343F92" w:rsidRDefault="001969ED" w:rsidP="00F96932">
            <w:pPr>
              <w:rPr>
                <w:sz w:val="22"/>
                <w:szCs w:val="22"/>
              </w:rPr>
            </w:pPr>
            <w:r w:rsidRPr="00343F92">
              <w:rPr>
                <w:sz w:val="22"/>
                <w:szCs w:val="22"/>
              </w:rPr>
              <w:t>P-model</w:t>
            </w:r>
          </w:p>
        </w:tc>
        <w:tc>
          <w:tcPr>
            <w:tcW w:w="836" w:type="dxa"/>
          </w:tcPr>
          <w:p w14:paraId="51B7A7A5" w14:textId="1560198B" w:rsidR="001969ED" w:rsidRPr="00343F92" w:rsidRDefault="001969ED" w:rsidP="00F96932">
            <w:pPr>
              <w:rPr>
                <w:sz w:val="22"/>
                <w:szCs w:val="22"/>
              </w:rPr>
            </w:pPr>
            <w:r w:rsidRPr="00343F92">
              <w:rPr>
                <w:sz w:val="22"/>
                <w:szCs w:val="22"/>
              </w:rPr>
              <w:t>&lt;0.0</w:t>
            </w:r>
            <w:r w:rsidR="000E02AA">
              <w:rPr>
                <w:sz w:val="22"/>
                <w:szCs w:val="22"/>
              </w:rPr>
              <w:t>1</w:t>
            </w:r>
          </w:p>
        </w:tc>
        <w:tc>
          <w:tcPr>
            <w:tcW w:w="898" w:type="dxa"/>
          </w:tcPr>
          <w:p w14:paraId="0DA738F0" w14:textId="25F3B16F" w:rsidR="001969ED" w:rsidRPr="00343F92" w:rsidRDefault="001969ED" w:rsidP="00F96932">
            <w:pPr>
              <w:rPr>
                <w:sz w:val="22"/>
                <w:szCs w:val="22"/>
              </w:rPr>
            </w:pPr>
            <w:r w:rsidRPr="00343F92">
              <w:rPr>
                <w:sz w:val="22"/>
                <w:szCs w:val="22"/>
              </w:rPr>
              <w:t>&lt;0.0</w:t>
            </w:r>
            <w:r w:rsidR="000E02AA">
              <w:rPr>
                <w:sz w:val="22"/>
                <w:szCs w:val="22"/>
              </w:rPr>
              <w:t>1</w:t>
            </w:r>
          </w:p>
        </w:tc>
        <w:tc>
          <w:tcPr>
            <w:tcW w:w="1180" w:type="dxa"/>
          </w:tcPr>
          <w:p w14:paraId="63401A6A" w14:textId="401D598C"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2D423C6F" w14:textId="535B423B" w:rsidR="001969ED" w:rsidRPr="00343F92" w:rsidRDefault="001969ED" w:rsidP="00F96932">
            <w:pPr>
              <w:rPr>
                <w:sz w:val="22"/>
                <w:szCs w:val="22"/>
              </w:rPr>
            </w:pPr>
            <w:r w:rsidRPr="00343F92">
              <w:rPr>
                <w:sz w:val="22"/>
                <w:szCs w:val="22"/>
              </w:rPr>
              <w:t>&lt;0.0</w:t>
            </w:r>
            <w:r w:rsidR="000E02AA">
              <w:rPr>
                <w:sz w:val="22"/>
                <w:szCs w:val="22"/>
              </w:rPr>
              <w:t>1</w:t>
            </w:r>
          </w:p>
        </w:tc>
        <w:tc>
          <w:tcPr>
            <w:tcW w:w="836" w:type="dxa"/>
          </w:tcPr>
          <w:p w14:paraId="611545B0" w14:textId="7B5009D4"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081F6933" w14:textId="3B3AA71E"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38139176" w14:textId="6BF22EEA"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61C01DBA" w14:textId="3F15B7E3" w:rsidR="001969ED" w:rsidRPr="00343F92" w:rsidRDefault="001969ED" w:rsidP="00F96932">
            <w:pPr>
              <w:rPr>
                <w:sz w:val="22"/>
                <w:szCs w:val="22"/>
              </w:rPr>
            </w:pPr>
            <w:r w:rsidRPr="00343F92">
              <w:rPr>
                <w:sz w:val="22"/>
                <w:szCs w:val="22"/>
              </w:rPr>
              <w:t>&lt;0.0</w:t>
            </w:r>
            <w:r w:rsidR="000E02AA">
              <w:rPr>
                <w:sz w:val="22"/>
                <w:szCs w:val="22"/>
              </w:rPr>
              <w:t>1</w:t>
            </w:r>
          </w:p>
        </w:tc>
      </w:tr>
      <w:tr w:rsidR="00A32440" w:rsidRPr="001969ED" w14:paraId="4868E75B" w14:textId="77777777" w:rsidTr="00A32440">
        <w:tc>
          <w:tcPr>
            <w:tcW w:w="1096" w:type="dxa"/>
          </w:tcPr>
          <w:p w14:paraId="406BFBFA" w14:textId="77777777" w:rsidR="001969ED" w:rsidRPr="00343F92" w:rsidRDefault="001969ED" w:rsidP="00F96932">
            <w:pPr>
              <w:rPr>
                <w:sz w:val="22"/>
                <w:szCs w:val="22"/>
              </w:rPr>
            </w:pPr>
            <w:r w:rsidRPr="00343F92">
              <w:rPr>
                <w:sz w:val="22"/>
                <w:szCs w:val="22"/>
              </w:rPr>
              <w:lastRenderedPageBreak/>
              <w:t>Charred-fresh P value</w:t>
            </w:r>
          </w:p>
        </w:tc>
        <w:tc>
          <w:tcPr>
            <w:tcW w:w="836" w:type="dxa"/>
          </w:tcPr>
          <w:p w14:paraId="09AE6F41" w14:textId="77777777" w:rsidR="001969ED" w:rsidRPr="00343F92" w:rsidRDefault="001969ED" w:rsidP="00F96932">
            <w:pPr>
              <w:rPr>
                <w:sz w:val="22"/>
                <w:szCs w:val="22"/>
              </w:rPr>
            </w:pPr>
          </w:p>
        </w:tc>
        <w:tc>
          <w:tcPr>
            <w:tcW w:w="898" w:type="dxa"/>
          </w:tcPr>
          <w:p w14:paraId="03EEC465" w14:textId="201AD245" w:rsidR="001969ED" w:rsidRPr="00343F92" w:rsidRDefault="001969ED" w:rsidP="00F96932">
            <w:pPr>
              <w:rPr>
                <w:sz w:val="22"/>
                <w:szCs w:val="22"/>
              </w:rPr>
            </w:pPr>
            <w:r w:rsidRPr="00343F92">
              <w:rPr>
                <w:sz w:val="22"/>
                <w:szCs w:val="22"/>
              </w:rPr>
              <w:t>0.</w:t>
            </w:r>
            <w:r w:rsidR="007B0F0F" w:rsidRPr="00343F92">
              <w:rPr>
                <w:sz w:val="22"/>
                <w:szCs w:val="22"/>
              </w:rPr>
              <w:t>0</w:t>
            </w:r>
            <w:r w:rsidR="00D93434">
              <w:rPr>
                <w:sz w:val="22"/>
                <w:szCs w:val="22"/>
              </w:rPr>
              <w:t>4</w:t>
            </w:r>
          </w:p>
        </w:tc>
        <w:tc>
          <w:tcPr>
            <w:tcW w:w="1180" w:type="dxa"/>
          </w:tcPr>
          <w:p w14:paraId="79F0F782" w14:textId="77777777" w:rsidR="001969ED" w:rsidRPr="00343F92" w:rsidRDefault="001969ED" w:rsidP="00F96932">
            <w:pPr>
              <w:rPr>
                <w:sz w:val="22"/>
                <w:szCs w:val="22"/>
              </w:rPr>
            </w:pPr>
          </w:p>
        </w:tc>
        <w:tc>
          <w:tcPr>
            <w:tcW w:w="1041" w:type="dxa"/>
          </w:tcPr>
          <w:p w14:paraId="2C54257F" w14:textId="46E1C1D8" w:rsidR="001969ED" w:rsidRPr="00343F92" w:rsidRDefault="001969ED" w:rsidP="00F96932">
            <w:pPr>
              <w:rPr>
                <w:sz w:val="22"/>
                <w:szCs w:val="22"/>
              </w:rPr>
            </w:pPr>
            <w:r w:rsidRPr="00343F92">
              <w:rPr>
                <w:sz w:val="22"/>
                <w:szCs w:val="22"/>
              </w:rPr>
              <w:t>0.</w:t>
            </w:r>
            <w:r w:rsidR="00C065A3" w:rsidRPr="00343F92">
              <w:rPr>
                <w:sz w:val="22"/>
                <w:szCs w:val="22"/>
              </w:rPr>
              <w:t>0</w:t>
            </w:r>
            <w:r w:rsidR="007B5A11">
              <w:rPr>
                <w:sz w:val="22"/>
                <w:szCs w:val="22"/>
              </w:rPr>
              <w:t>4</w:t>
            </w:r>
          </w:p>
        </w:tc>
        <w:tc>
          <w:tcPr>
            <w:tcW w:w="836" w:type="dxa"/>
          </w:tcPr>
          <w:p w14:paraId="332F48F0" w14:textId="77777777" w:rsidR="001969ED" w:rsidRPr="00343F92" w:rsidRDefault="001969ED" w:rsidP="00F96932">
            <w:pPr>
              <w:rPr>
                <w:sz w:val="22"/>
                <w:szCs w:val="22"/>
              </w:rPr>
            </w:pPr>
          </w:p>
        </w:tc>
        <w:tc>
          <w:tcPr>
            <w:tcW w:w="1041" w:type="dxa"/>
          </w:tcPr>
          <w:p w14:paraId="380DE3D3" w14:textId="605F1E40" w:rsidR="001969ED" w:rsidRPr="00343F92" w:rsidRDefault="001969ED" w:rsidP="00F96932">
            <w:pPr>
              <w:rPr>
                <w:sz w:val="22"/>
                <w:szCs w:val="22"/>
              </w:rPr>
            </w:pPr>
            <w:r w:rsidRPr="00343F92">
              <w:rPr>
                <w:sz w:val="22"/>
                <w:szCs w:val="22"/>
              </w:rPr>
              <w:t>0.</w:t>
            </w:r>
            <w:r w:rsidR="00E173A9" w:rsidRPr="00343F92">
              <w:rPr>
                <w:sz w:val="22"/>
                <w:szCs w:val="22"/>
              </w:rPr>
              <w:t>0</w:t>
            </w:r>
            <w:r w:rsidR="00E173A9">
              <w:rPr>
                <w:sz w:val="22"/>
                <w:szCs w:val="22"/>
              </w:rPr>
              <w:t>4</w:t>
            </w:r>
          </w:p>
        </w:tc>
        <w:tc>
          <w:tcPr>
            <w:tcW w:w="1041" w:type="dxa"/>
          </w:tcPr>
          <w:p w14:paraId="07E9D7D1" w14:textId="77777777" w:rsidR="001969ED" w:rsidRPr="00343F92" w:rsidRDefault="001969ED" w:rsidP="00F96932">
            <w:pPr>
              <w:rPr>
                <w:sz w:val="22"/>
                <w:szCs w:val="22"/>
              </w:rPr>
            </w:pPr>
          </w:p>
        </w:tc>
        <w:tc>
          <w:tcPr>
            <w:tcW w:w="1041" w:type="dxa"/>
          </w:tcPr>
          <w:p w14:paraId="31092F50" w14:textId="0264EBEF" w:rsidR="001969ED" w:rsidRPr="00343F92" w:rsidRDefault="001969ED" w:rsidP="00F96932">
            <w:pPr>
              <w:rPr>
                <w:sz w:val="22"/>
                <w:szCs w:val="22"/>
              </w:rPr>
            </w:pPr>
            <w:r w:rsidRPr="000F63D1">
              <w:rPr>
                <w:color w:val="000000" w:themeColor="text1"/>
                <w:sz w:val="22"/>
                <w:szCs w:val="22"/>
              </w:rPr>
              <w:t>0.</w:t>
            </w:r>
            <w:r w:rsidR="007B5A11" w:rsidRPr="000F63D1">
              <w:rPr>
                <w:color w:val="000000" w:themeColor="text1"/>
                <w:sz w:val="22"/>
                <w:szCs w:val="22"/>
              </w:rPr>
              <w:t>0</w:t>
            </w:r>
            <w:r w:rsidR="007B5A11">
              <w:rPr>
                <w:color w:val="000000" w:themeColor="text1"/>
                <w:sz w:val="22"/>
                <w:szCs w:val="22"/>
              </w:rPr>
              <w:t>5</w:t>
            </w:r>
          </w:p>
        </w:tc>
      </w:tr>
      <w:tr w:rsidR="00A32440" w:rsidRPr="001969ED" w14:paraId="44B831AA" w14:textId="77777777" w:rsidTr="00A32440">
        <w:tc>
          <w:tcPr>
            <w:tcW w:w="1096" w:type="dxa"/>
          </w:tcPr>
          <w:p w14:paraId="7B8058FC" w14:textId="77777777" w:rsidR="001969ED" w:rsidRPr="00343F92" w:rsidRDefault="001969ED" w:rsidP="00F96932">
            <w:pPr>
              <w:rPr>
                <w:sz w:val="22"/>
                <w:szCs w:val="22"/>
              </w:rPr>
            </w:pPr>
            <w:r w:rsidRPr="00343F92">
              <w:rPr>
                <w:sz w:val="22"/>
                <w:szCs w:val="22"/>
              </w:rPr>
              <w:t>Beta</w:t>
            </w:r>
          </w:p>
        </w:tc>
        <w:tc>
          <w:tcPr>
            <w:tcW w:w="836" w:type="dxa"/>
          </w:tcPr>
          <w:p w14:paraId="05E2ADF7" w14:textId="77777777" w:rsidR="001969ED" w:rsidRPr="00343F92" w:rsidRDefault="001969ED" w:rsidP="00F96932">
            <w:pPr>
              <w:rPr>
                <w:sz w:val="22"/>
                <w:szCs w:val="22"/>
              </w:rPr>
            </w:pPr>
          </w:p>
        </w:tc>
        <w:tc>
          <w:tcPr>
            <w:tcW w:w="898" w:type="dxa"/>
          </w:tcPr>
          <w:p w14:paraId="64389E4A" w14:textId="699448A6" w:rsidR="001969ED" w:rsidRPr="00343F92" w:rsidRDefault="001969ED" w:rsidP="00F96932">
            <w:pPr>
              <w:rPr>
                <w:sz w:val="22"/>
                <w:szCs w:val="22"/>
              </w:rPr>
            </w:pPr>
            <w:r w:rsidRPr="00343F92">
              <w:rPr>
                <w:sz w:val="22"/>
                <w:szCs w:val="22"/>
              </w:rPr>
              <w:t>-0.</w:t>
            </w:r>
            <w:r w:rsidR="001B170F" w:rsidRPr="00343F92">
              <w:rPr>
                <w:sz w:val="22"/>
                <w:szCs w:val="22"/>
              </w:rPr>
              <w:t>3</w:t>
            </w:r>
            <w:r w:rsidR="001B170F">
              <w:rPr>
                <w:sz w:val="22"/>
                <w:szCs w:val="22"/>
              </w:rPr>
              <w:t>3</w:t>
            </w:r>
          </w:p>
        </w:tc>
        <w:tc>
          <w:tcPr>
            <w:tcW w:w="1180" w:type="dxa"/>
          </w:tcPr>
          <w:p w14:paraId="6B1D7A9C" w14:textId="77777777" w:rsidR="001969ED" w:rsidRPr="00343F92" w:rsidRDefault="001969ED" w:rsidP="00F96932">
            <w:pPr>
              <w:rPr>
                <w:sz w:val="22"/>
                <w:szCs w:val="22"/>
              </w:rPr>
            </w:pPr>
          </w:p>
        </w:tc>
        <w:tc>
          <w:tcPr>
            <w:tcW w:w="1041" w:type="dxa"/>
          </w:tcPr>
          <w:p w14:paraId="64F5AAEE" w14:textId="311DBFA9" w:rsidR="001969ED" w:rsidRPr="00343F92" w:rsidRDefault="001969ED" w:rsidP="00F96932">
            <w:pPr>
              <w:rPr>
                <w:sz w:val="22"/>
                <w:szCs w:val="22"/>
              </w:rPr>
            </w:pPr>
            <w:r w:rsidRPr="00343F92">
              <w:rPr>
                <w:sz w:val="22"/>
                <w:szCs w:val="22"/>
              </w:rPr>
              <w:t>-0.3</w:t>
            </w:r>
            <w:r w:rsidR="007B5A11">
              <w:rPr>
                <w:sz w:val="22"/>
                <w:szCs w:val="22"/>
              </w:rPr>
              <w:t>3</w:t>
            </w:r>
          </w:p>
        </w:tc>
        <w:tc>
          <w:tcPr>
            <w:tcW w:w="836" w:type="dxa"/>
          </w:tcPr>
          <w:p w14:paraId="3FAB5AD5" w14:textId="77777777" w:rsidR="001969ED" w:rsidRPr="00343F92" w:rsidRDefault="001969ED" w:rsidP="00F96932">
            <w:pPr>
              <w:rPr>
                <w:sz w:val="22"/>
                <w:szCs w:val="22"/>
              </w:rPr>
            </w:pPr>
          </w:p>
        </w:tc>
        <w:tc>
          <w:tcPr>
            <w:tcW w:w="1041" w:type="dxa"/>
          </w:tcPr>
          <w:p w14:paraId="2BC86636" w14:textId="288170E8" w:rsidR="001969ED" w:rsidRPr="00343F92" w:rsidRDefault="001969ED" w:rsidP="00F96932">
            <w:pPr>
              <w:rPr>
                <w:sz w:val="22"/>
                <w:szCs w:val="22"/>
              </w:rPr>
            </w:pPr>
            <w:r w:rsidRPr="00343F92">
              <w:rPr>
                <w:sz w:val="22"/>
                <w:szCs w:val="22"/>
              </w:rPr>
              <w:t>-0.3</w:t>
            </w:r>
            <w:r w:rsidR="00E173A9">
              <w:rPr>
                <w:sz w:val="22"/>
                <w:szCs w:val="22"/>
              </w:rPr>
              <w:t>2</w:t>
            </w:r>
          </w:p>
        </w:tc>
        <w:tc>
          <w:tcPr>
            <w:tcW w:w="1041" w:type="dxa"/>
          </w:tcPr>
          <w:p w14:paraId="4205EE5F" w14:textId="77777777" w:rsidR="001969ED" w:rsidRPr="00343F92" w:rsidRDefault="001969ED" w:rsidP="00F96932">
            <w:pPr>
              <w:rPr>
                <w:sz w:val="22"/>
                <w:szCs w:val="22"/>
              </w:rPr>
            </w:pPr>
          </w:p>
        </w:tc>
        <w:tc>
          <w:tcPr>
            <w:tcW w:w="1041" w:type="dxa"/>
          </w:tcPr>
          <w:p w14:paraId="78969AA9" w14:textId="23C2BB5B" w:rsidR="001969ED" w:rsidRPr="00343F92" w:rsidRDefault="001969ED" w:rsidP="00F96932">
            <w:pPr>
              <w:rPr>
                <w:sz w:val="22"/>
                <w:szCs w:val="22"/>
              </w:rPr>
            </w:pPr>
            <w:r w:rsidRPr="00343F92">
              <w:rPr>
                <w:sz w:val="22"/>
                <w:szCs w:val="22"/>
              </w:rPr>
              <w:t>-0.</w:t>
            </w:r>
            <w:r w:rsidR="007B5A11" w:rsidRPr="00343F92">
              <w:rPr>
                <w:sz w:val="22"/>
                <w:szCs w:val="22"/>
              </w:rPr>
              <w:t>3</w:t>
            </w:r>
            <w:r w:rsidR="007B5A11">
              <w:rPr>
                <w:sz w:val="22"/>
                <w:szCs w:val="22"/>
              </w:rPr>
              <w:t>1</w:t>
            </w:r>
          </w:p>
        </w:tc>
      </w:tr>
      <w:tr w:rsidR="00A32440" w:rsidRPr="001969ED" w14:paraId="10A1626F" w14:textId="77777777" w:rsidTr="00A32440">
        <w:tc>
          <w:tcPr>
            <w:tcW w:w="1096" w:type="dxa"/>
          </w:tcPr>
          <w:p w14:paraId="695632BA" w14:textId="77777777" w:rsidR="001969ED" w:rsidRPr="00343F92" w:rsidRDefault="001969ED" w:rsidP="00F96932">
            <w:pPr>
              <w:rPr>
                <w:sz w:val="22"/>
                <w:szCs w:val="22"/>
              </w:rPr>
            </w:pPr>
            <w:r w:rsidRPr="00343F92">
              <w:rPr>
                <w:sz w:val="22"/>
                <w:szCs w:val="22"/>
              </w:rPr>
              <w:t>CI 2.5%</w:t>
            </w:r>
          </w:p>
        </w:tc>
        <w:tc>
          <w:tcPr>
            <w:tcW w:w="836" w:type="dxa"/>
          </w:tcPr>
          <w:p w14:paraId="2AE4FFF5" w14:textId="77777777" w:rsidR="001969ED" w:rsidRPr="00343F92" w:rsidRDefault="001969ED" w:rsidP="00F96932">
            <w:pPr>
              <w:rPr>
                <w:sz w:val="22"/>
                <w:szCs w:val="22"/>
              </w:rPr>
            </w:pPr>
          </w:p>
        </w:tc>
        <w:tc>
          <w:tcPr>
            <w:tcW w:w="898" w:type="dxa"/>
          </w:tcPr>
          <w:p w14:paraId="2E3C338B" w14:textId="71D784F3" w:rsidR="001969ED" w:rsidRPr="00343F92" w:rsidRDefault="001969ED" w:rsidP="00F96932">
            <w:pPr>
              <w:rPr>
                <w:sz w:val="22"/>
                <w:szCs w:val="22"/>
              </w:rPr>
            </w:pPr>
            <w:r w:rsidRPr="00343F92">
              <w:rPr>
                <w:sz w:val="22"/>
                <w:szCs w:val="22"/>
              </w:rPr>
              <w:t>-0.</w:t>
            </w:r>
            <w:r w:rsidR="007B0F0F" w:rsidRPr="00343F92">
              <w:rPr>
                <w:sz w:val="22"/>
                <w:szCs w:val="22"/>
              </w:rPr>
              <w:t>6</w:t>
            </w:r>
            <w:r w:rsidR="00D93434">
              <w:rPr>
                <w:sz w:val="22"/>
                <w:szCs w:val="22"/>
              </w:rPr>
              <w:t>4</w:t>
            </w:r>
          </w:p>
        </w:tc>
        <w:tc>
          <w:tcPr>
            <w:tcW w:w="1180" w:type="dxa"/>
          </w:tcPr>
          <w:p w14:paraId="569237A8" w14:textId="77777777" w:rsidR="001969ED" w:rsidRPr="00343F92" w:rsidRDefault="001969ED" w:rsidP="00F96932">
            <w:pPr>
              <w:rPr>
                <w:sz w:val="22"/>
                <w:szCs w:val="22"/>
              </w:rPr>
            </w:pPr>
          </w:p>
        </w:tc>
        <w:tc>
          <w:tcPr>
            <w:tcW w:w="1041" w:type="dxa"/>
          </w:tcPr>
          <w:p w14:paraId="426E11E8" w14:textId="791AA19C" w:rsidR="001969ED" w:rsidRPr="00343F92" w:rsidRDefault="001969ED" w:rsidP="00F96932">
            <w:pPr>
              <w:rPr>
                <w:sz w:val="22"/>
                <w:szCs w:val="22"/>
              </w:rPr>
            </w:pPr>
            <w:r w:rsidRPr="00343F92">
              <w:rPr>
                <w:sz w:val="22"/>
                <w:szCs w:val="22"/>
              </w:rPr>
              <w:t>-0.</w:t>
            </w:r>
            <w:r w:rsidR="00C065A3" w:rsidRPr="00343F92">
              <w:rPr>
                <w:sz w:val="22"/>
                <w:szCs w:val="22"/>
              </w:rPr>
              <w:t>6</w:t>
            </w:r>
            <w:r w:rsidR="00A32440">
              <w:rPr>
                <w:sz w:val="22"/>
                <w:szCs w:val="22"/>
              </w:rPr>
              <w:t>4</w:t>
            </w:r>
          </w:p>
        </w:tc>
        <w:tc>
          <w:tcPr>
            <w:tcW w:w="836" w:type="dxa"/>
          </w:tcPr>
          <w:p w14:paraId="13B1BE03" w14:textId="77777777" w:rsidR="001969ED" w:rsidRPr="00343F92" w:rsidRDefault="001969ED" w:rsidP="00F96932">
            <w:pPr>
              <w:rPr>
                <w:sz w:val="22"/>
                <w:szCs w:val="22"/>
              </w:rPr>
            </w:pPr>
          </w:p>
        </w:tc>
        <w:tc>
          <w:tcPr>
            <w:tcW w:w="1041" w:type="dxa"/>
          </w:tcPr>
          <w:p w14:paraId="24D32C91" w14:textId="793157CB" w:rsidR="001969ED" w:rsidRPr="00343F92" w:rsidRDefault="001969ED" w:rsidP="00F96932">
            <w:pPr>
              <w:rPr>
                <w:sz w:val="22"/>
                <w:szCs w:val="22"/>
              </w:rPr>
            </w:pPr>
            <w:r w:rsidRPr="00343F92">
              <w:rPr>
                <w:sz w:val="22"/>
                <w:szCs w:val="22"/>
              </w:rPr>
              <w:t>-0.6</w:t>
            </w:r>
            <w:r w:rsidR="00E173A9">
              <w:rPr>
                <w:sz w:val="22"/>
                <w:szCs w:val="22"/>
              </w:rPr>
              <w:t>2</w:t>
            </w:r>
          </w:p>
        </w:tc>
        <w:tc>
          <w:tcPr>
            <w:tcW w:w="1041" w:type="dxa"/>
          </w:tcPr>
          <w:p w14:paraId="54618859" w14:textId="77777777" w:rsidR="001969ED" w:rsidRPr="00343F92" w:rsidRDefault="001969ED" w:rsidP="00F96932">
            <w:pPr>
              <w:rPr>
                <w:sz w:val="22"/>
                <w:szCs w:val="22"/>
              </w:rPr>
            </w:pPr>
          </w:p>
        </w:tc>
        <w:tc>
          <w:tcPr>
            <w:tcW w:w="1041" w:type="dxa"/>
          </w:tcPr>
          <w:p w14:paraId="3CB897B9" w14:textId="6E73B3A3" w:rsidR="001969ED" w:rsidRPr="00343F92" w:rsidRDefault="001969ED" w:rsidP="00F96932">
            <w:pPr>
              <w:rPr>
                <w:sz w:val="22"/>
                <w:szCs w:val="22"/>
              </w:rPr>
            </w:pPr>
            <w:r w:rsidRPr="00343F92">
              <w:rPr>
                <w:sz w:val="22"/>
                <w:szCs w:val="22"/>
              </w:rPr>
              <w:t>-0.</w:t>
            </w:r>
            <w:r w:rsidR="00C065A3" w:rsidRPr="00343F92">
              <w:rPr>
                <w:sz w:val="22"/>
                <w:szCs w:val="22"/>
              </w:rPr>
              <w:t>6</w:t>
            </w:r>
            <w:r w:rsidR="002462D3">
              <w:rPr>
                <w:sz w:val="22"/>
                <w:szCs w:val="22"/>
              </w:rPr>
              <w:t>2</w:t>
            </w:r>
          </w:p>
        </w:tc>
      </w:tr>
      <w:tr w:rsidR="00A32440" w:rsidRPr="001969ED" w14:paraId="1957EDCF" w14:textId="77777777" w:rsidTr="00A32440">
        <w:trPr>
          <w:trHeight w:val="56"/>
        </w:trPr>
        <w:tc>
          <w:tcPr>
            <w:tcW w:w="1096" w:type="dxa"/>
          </w:tcPr>
          <w:p w14:paraId="1A4A0814" w14:textId="77777777" w:rsidR="001969ED" w:rsidRPr="00343F92" w:rsidRDefault="001969ED" w:rsidP="00F96932">
            <w:pPr>
              <w:rPr>
                <w:sz w:val="22"/>
                <w:szCs w:val="22"/>
              </w:rPr>
            </w:pPr>
            <w:r w:rsidRPr="00343F92">
              <w:rPr>
                <w:sz w:val="22"/>
                <w:szCs w:val="22"/>
              </w:rPr>
              <w:t>CI 97.5%</w:t>
            </w:r>
          </w:p>
        </w:tc>
        <w:tc>
          <w:tcPr>
            <w:tcW w:w="836" w:type="dxa"/>
          </w:tcPr>
          <w:p w14:paraId="2524B33F" w14:textId="77777777" w:rsidR="001969ED" w:rsidRPr="00343F92" w:rsidRDefault="001969ED" w:rsidP="00F96932">
            <w:pPr>
              <w:rPr>
                <w:sz w:val="22"/>
                <w:szCs w:val="22"/>
              </w:rPr>
            </w:pPr>
          </w:p>
        </w:tc>
        <w:tc>
          <w:tcPr>
            <w:tcW w:w="898" w:type="dxa"/>
          </w:tcPr>
          <w:p w14:paraId="0BFD3269" w14:textId="7A36341F" w:rsidR="001969ED" w:rsidRPr="00343F92" w:rsidRDefault="001969ED" w:rsidP="00F96932">
            <w:pPr>
              <w:rPr>
                <w:sz w:val="22"/>
                <w:szCs w:val="22"/>
              </w:rPr>
            </w:pPr>
            <w:r w:rsidRPr="00343F92">
              <w:rPr>
                <w:sz w:val="22"/>
                <w:szCs w:val="22"/>
              </w:rPr>
              <w:t>-0.</w:t>
            </w:r>
            <w:r w:rsidR="00C065A3" w:rsidRPr="00343F92">
              <w:rPr>
                <w:sz w:val="22"/>
                <w:szCs w:val="22"/>
              </w:rPr>
              <w:t>0</w:t>
            </w:r>
            <w:r w:rsidR="00317381">
              <w:rPr>
                <w:sz w:val="22"/>
                <w:szCs w:val="22"/>
              </w:rPr>
              <w:t>2</w:t>
            </w:r>
          </w:p>
        </w:tc>
        <w:tc>
          <w:tcPr>
            <w:tcW w:w="1180" w:type="dxa"/>
          </w:tcPr>
          <w:p w14:paraId="0B83944E" w14:textId="77777777" w:rsidR="001969ED" w:rsidRPr="00343F92" w:rsidRDefault="001969ED" w:rsidP="00F96932">
            <w:pPr>
              <w:rPr>
                <w:sz w:val="22"/>
                <w:szCs w:val="22"/>
              </w:rPr>
            </w:pPr>
          </w:p>
        </w:tc>
        <w:tc>
          <w:tcPr>
            <w:tcW w:w="1041" w:type="dxa"/>
          </w:tcPr>
          <w:p w14:paraId="51DD239D" w14:textId="659A1FF5" w:rsidR="001969ED" w:rsidRPr="00343F92" w:rsidRDefault="007B5A11" w:rsidP="00F96932">
            <w:pPr>
              <w:rPr>
                <w:sz w:val="22"/>
                <w:szCs w:val="22"/>
              </w:rPr>
            </w:pPr>
            <w:r>
              <w:rPr>
                <w:sz w:val="22"/>
                <w:szCs w:val="22"/>
              </w:rPr>
              <w:t>-</w:t>
            </w:r>
            <w:r w:rsidR="001969ED" w:rsidRPr="00343F92">
              <w:rPr>
                <w:sz w:val="22"/>
                <w:szCs w:val="22"/>
              </w:rPr>
              <w:t>0.</w:t>
            </w:r>
            <w:r w:rsidR="00C065A3" w:rsidRPr="00343F92">
              <w:rPr>
                <w:sz w:val="22"/>
                <w:szCs w:val="22"/>
              </w:rPr>
              <w:t>0</w:t>
            </w:r>
            <w:r w:rsidR="00A32440">
              <w:rPr>
                <w:sz w:val="22"/>
                <w:szCs w:val="22"/>
              </w:rPr>
              <w:t>1</w:t>
            </w:r>
          </w:p>
        </w:tc>
        <w:tc>
          <w:tcPr>
            <w:tcW w:w="836" w:type="dxa"/>
          </w:tcPr>
          <w:p w14:paraId="2BAC2F7A" w14:textId="77777777" w:rsidR="001969ED" w:rsidRPr="00343F92" w:rsidRDefault="001969ED" w:rsidP="00F96932">
            <w:pPr>
              <w:rPr>
                <w:sz w:val="22"/>
                <w:szCs w:val="22"/>
              </w:rPr>
            </w:pPr>
          </w:p>
        </w:tc>
        <w:tc>
          <w:tcPr>
            <w:tcW w:w="1041" w:type="dxa"/>
          </w:tcPr>
          <w:p w14:paraId="07A63550" w14:textId="691EB590" w:rsidR="001969ED" w:rsidRPr="00343F92" w:rsidRDefault="001969ED" w:rsidP="00F96932">
            <w:pPr>
              <w:rPr>
                <w:sz w:val="22"/>
                <w:szCs w:val="22"/>
              </w:rPr>
            </w:pPr>
            <w:r w:rsidRPr="00343F92">
              <w:rPr>
                <w:sz w:val="22"/>
                <w:szCs w:val="22"/>
              </w:rPr>
              <w:t>-0.</w:t>
            </w:r>
            <w:r w:rsidR="007B5A11" w:rsidRPr="00343F92">
              <w:rPr>
                <w:sz w:val="22"/>
                <w:szCs w:val="22"/>
              </w:rPr>
              <w:t>0</w:t>
            </w:r>
            <w:r w:rsidR="007B5A11">
              <w:rPr>
                <w:sz w:val="22"/>
                <w:szCs w:val="22"/>
              </w:rPr>
              <w:t>2</w:t>
            </w:r>
          </w:p>
        </w:tc>
        <w:tc>
          <w:tcPr>
            <w:tcW w:w="1041" w:type="dxa"/>
          </w:tcPr>
          <w:p w14:paraId="0E57F750" w14:textId="77777777" w:rsidR="001969ED" w:rsidRPr="00343F92" w:rsidRDefault="001969ED" w:rsidP="00F96932">
            <w:pPr>
              <w:rPr>
                <w:sz w:val="22"/>
                <w:szCs w:val="22"/>
              </w:rPr>
            </w:pPr>
          </w:p>
        </w:tc>
        <w:tc>
          <w:tcPr>
            <w:tcW w:w="1041" w:type="dxa"/>
          </w:tcPr>
          <w:p w14:paraId="5FB762D8" w14:textId="5EEC52DA" w:rsidR="00C065A3" w:rsidRPr="00343F92" w:rsidRDefault="001969ED" w:rsidP="00F96932">
            <w:pPr>
              <w:rPr>
                <w:sz w:val="22"/>
                <w:szCs w:val="22"/>
              </w:rPr>
            </w:pPr>
            <w:r w:rsidRPr="00343F92">
              <w:rPr>
                <w:sz w:val="22"/>
                <w:szCs w:val="22"/>
              </w:rPr>
              <w:t>0.</w:t>
            </w:r>
            <w:r w:rsidR="001B170F" w:rsidRPr="00343F92">
              <w:rPr>
                <w:sz w:val="22"/>
                <w:szCs w:val="22"/>
              </w:rPr>
              <w:t>0</w:t>
            </w:r>
            <w:r w:rsidR="002462D3">
              <w:rPr>
                <w:sz w:val="22"/>
                <w:szCs w:val="22"/>
              </w:rPr>
              <w:t>1</w:t>
            </w:r>
          </w:p>
        </w:tc>
      </w:tr>
    </w:tbl>
    <w:p w14:paraId="5D4AE2E8" w14:textId="77777777" w:rsidR="001969ED" w:rsidRDefault="001969ED" w:rsidP="001969ED"/>
    <w:p w14:paraId="2CA33D93" w14:textId="77777777" w:rsidR="001969ED" w:rsidRDefault="001969ED"/>
    <w:p w14:paraId="11C40FD4" w14:textId="3BDF6646" w:rsidR="00026BE7" w:rsidRDefault="009212AE">
      <w:pPr>
        <w:rPr>
          <w:ins w:id="221" w:author="Elizabeth Stroud" w:date="2023-01-09T16:43:00Z"/>
        </w:rPr>
      </w:pPr>
      <w:r w:rsidRPr="006954B7">
        <w:t>T</w:t>
      </w:r>
      <w:r w:rsidR="00911505" w:rsidRPr="006954B7">
        <w:t xml:space="preserve">here is </w:t>
      </w:r>
      <w:r w:rsidR="001F5FB8" w:rsidRPr="006954B7">
        <w:t>always a significant difference between the charred and uncharred groups</w:t>
      </w:r>
      <w:r w:rsidR="009825D7">
        <w:t>’</w:t>
      </w:r>
      <w:r w:rsidR="00394235" w:rsidRPr="006954B7">
        <w:t xml:space="preserve"> δ</w:t>
      </w:r>
      <w:r w:rsidR="00394235" w:rsidRPr="006954B7">
        <w:rPr>
          <w:vertAlign w:val="superscript"/>
        </w:rPr>
        <w:t>15</w:t>
      </w:r>
      <w:r w:rsidR="00394235" w:rsidRPr="006954B7">
        <w:t>N values</w:t>
      </w:r>
      <w:r w:rsidR="001B170F">
        <w:t xml:space="preserve"> if the 300</w:t>
      </w:r>
      <w:r w:rsidR="001B170F">
        <w:sym w:font="Symbol" w:char="F0B0"/>
      </w:r>
      <w:r w:rsidR="001B170F">
        <w:t>C</w:t>
      </w:r>
      <w:r w:rsidR="001F5FB8" w:rsidRPr="006954B7">
        <w:t xml:space="preserve"> temperature batches are </w:t>
      </w:r>
      <w:r w:rsidR="000F63D1">
        <w:t>included in the models</w:t>
      </w:r>
      <w:r w:rsidR="001B170F">
        <w:t xml:space="preserve">, </w:t>
      </w:r>
      <w:r w:rsidR="008A6CF4">
        <w:t xml:space="preserve">but </w:t>
      </w:r>
      <w:r w:rsidR="001B170F">
        <w:t xml:space="preserve">without their </w:t>
      </w:r>
      <w:r w:rsidR="000F63D1">
        <w:t>inclusions</w:t>
      </w:r>
      <w:r w:rsidR="001B170F">
        <w:t xml:space="preserve"> p-values of the models sit around 0.05</w:t>
      </w:r>
      <w:r w:rsidRPr="006954B7">
        <w:t xml:space="preserve"> </w:t>
      </w:r>
      <w:r w:rsidR="001F5FB8" w:rsidRPr="006954B7">
        <w:t>(</w:t>
      </w:r>
      <w:r w:rsidR="00394235" w:rsidRPr="006954B7">
        <w:t>T</w:t>
      </w:r>
      <w:r w:rsidR="001F5FB8" w:rsidRPr="006954B7">
        <w:t>able</w:t>
      </w:r>
      <w:r w:rsidR="000D2272" w:rsidRPr="006954B7">
        <w:t xml:space="preserve"> </w:t>
      </w:r>
      <w:r w:rsidR="00534C67" w:rsidRPr="006954B7">
        <w:t>6</w:t>
      </w:r>
      <w:r w:rsidR="001F5FB8" w:rsidRPr="006954B7">
        <w:t>)</w:t>
      </w:r>
      <w:r w:rsidR="006E3987" w:rsidRPr="006954B7">
        <w:t xml:space="preserve">. </w:t>
      </w:r>
      <w:r w:rsidR="00E51091" w:rsidRPr="006954B7">
        <w:t>T</w:t>
      </w:r>
      <w:r w:rsidR="006E3987" w:rsidRPr="006954B7">
        <w:t>he</w:t>
      </w:r>
      <w:ins w:id="222" w:author="Elizabeth Stroud" w:date="2023-01-09T14:48:00Z">
        <w:r w:rsidR="002017D4">
          <w:t xml:space="preserve"> offsets</w:t>
        </w:r>
      </w:ins>
      <w:r w:rsidR="006E3987" w:rsidRPr="006954B7">
        <w:t xml:space="preserve"> </w:t>
      </w:r>
      <w:ins w:id="223" w:author="Elizabeth Stroud" w:date="2023-01-09T14:48:00Z">
        <w:r w:rsidR="002017D4">
          <w:t>(</w:t>
        </w:r>
      </w:ins>
      <w:del w:id="224" w:author="Elizabeth Stroud" w:date="2023-01-09T14:48:00Z">
        <w:r w:rsidR="006E3987" w:rsidRPr="006954B7" w:rsidDel="002017D4">
          <w:delText xml:space="preserve">offset </w:delText>
        </w:r>
      </w:del>
      <w:ins w:id="225" w:author="Elizabeth Stroud" w:date="2023-01-09T14:48:00Z">
        <w:r w:rsidR="002017D4">
          <w:t xml:space="preserve">beta values in </w:t>
        </w:r>
      </w:ins>
      <w:ins w:id="226" w:author="Elizabeth Stroud" w:date="2023-01-09T14:49:00Z">
        <w:r w:rsidR="002017D4">
          <w:t>T</w:t>
        </w:r>
      </w:ins>
      <w:ins w:id="227" w:author="Elizabeth Stroud" w:date="2023-01-09T14:48:00Z">
        <w:r w:rsidR="002017D4">
          <w:t>able 6)</w:t>
        </w:r>
        <w:r w:rsidR="002017D4" w:rsidRPr="006954B7">
          <w:t xml:space="preserve"> </w:t>
        </w:r>
      </w:ins>
      <w:r w:rsidR="006E3987" w:rsidRPr="006954B7">
        <w:t>for the fo</w:t>
      </w:r>
      <w:r w:rsidR="008156C6" w:rsidRPr="006954B7">
        <w:t xml:space="preserve">ur temperature </w:t>
      </w:r>
      <w:r w:rsidR="00394235" w:rsidRPr="006954B7">
        <w:t xml:space="preserve">combinations </w:t>
      </w:r>
      <w:r w:rsidR="008156C6" w:rsidRPr="006954B7">
        <w:t xml:space="preserve">differ </w:t>
      </w:r>
      <w:r w:rsidR="00E51091" w:rsidRPr="006954B7">
        <w:t xml:space="preserve">only slightly to </w:t>
      </w:r>
      <w:r w:rsidR="006E3987" w:rsidRPr="006954B7">
        <w:t>that recommended by Nitsch et al</w:t>
      </w:r>
      <w:r w:rsidR="000D2272" w:rsidRPr="006954B7">
        <w:t>. (2015)</w:t>
      </w:r>
      <w:r w:rsidR="00394235" w:rsidRPr="006954B7">
        <w:t>; Nitsch et al. (2015) proposed a δ</w:t>
      </w:r>
      <w:r w:rsidR="00394235" w:rsidRPr="006954B7">
        <w:rPr>
          <w:vertAlign w:val="superscript"/>
        </w:rPr>
        <w:t xml:space="preserve"> 15</w:t>
      </w:r>
      <w:r w:rsidR="00394235" w:rsidRPr="006954B7">
        <w:t xml:space="preserve">N </w:t>
      </w:r>
      <w:r w:rsidR="00336EDF">
        <w:t xml:space="preserve">value </w:t>
      </w:r>
      <w:r w:rsidR="001969ED" w:rsidRPr="006954B7">
        <w:t xml:space="preserve">charring offset </w:t>
      </w:r>
      <w:r w:rsidR="00394235" w:rsidRPr="006954B7">
        <w:t>of</w:t>
      </w:r>
      <w:r w:rsidR="001969ED" w:rsidRPr="006954B7">
        <w:t xml:space="preserve"> 0.31‰</w:t>
      </w:r>
      <w:r w:rsidR="00394235" w:rsidRPr="006954B7">
        <w:t>, while this stud</w:t>
      </w:r>
      <w:r w:rsidR="00F64A9F" w:rsidRPr="006954B7">
        <w:t>y’s</w:t>
      </w:r>
      <w:r w:rsidR="00394235" w:rsidRPr="006954B7">
        <w:t xml:space="preserve"> offsets range from 0.</w:t>
      </w:r>
      <w:r w:rsidR="00D611A3" w:rsidRPr="006954B7">
        <w:t>3</w:t>
      </w:r>
      <w:r w:rsidR="00D611A3">
        <w:t>1</w:t>
      </w:r>
      <w:r w:rsidR="00D611A3" w:rsidRPr="006954B7">
        <w:t xml:space="preserve"> </w:t>
      </w:r>
      <w:r w:rsidR="00394235" w:rsidRPr="006954B7">
        <w:t>to 0.</w:t>
      </w:r>
      <w:r w:rsidR="00023CF9" w:rsidRPr="006954B7">
        <w:t>3</w:t>
      </w:r>
      <w:r w:rsidR="001B170F">
        <w:t>3</w:t>
      </w:r>
      <w:r w:rsidR="00394235" w:rsidRPr="006954B7">
        <w:t>‰</w:t>
      </w:r>
      <w:r w:rsidR="001969ED" w:rsidRPr="006954B7">
        <w:t xml:space="preserve">. </w:t>
      </w:r>
      <w:r w:rsidR="00E51091" w:rsidRPr="006954B7">
        <w:t>Unlike the carbon results</w:t>
      </w:r>
      <w:r w:rsidR="0071634A" w:rsidRPr="006954B7">
        <w:t>,</w:t>
      </w:r>
      <w:r w:rsidR="00E51091" w:rsidRPr="006954B7">
        <w:t xml:space="preserve"> the </w:t>
      </w:r>
      <w:r w:rsidR="0071634A" w:rsidRPr="006954B7">
        <w:t>inclusion</w:t>
      </w:r>
      <w:r w:rsidR="00E51091" w:rsidRPr="006954B7">
        <w:t xml:space="preserve"> of the 215°C batches </w:t>
      </w:r>
      <w:proofErr w:type="gramStart"/>
      <w:r w:rsidR="00E51091" w:rsidRPr="006954B7">
        <w:t>do</w:t>
      </w:r>
      <w:r w:rsidR="00703A33">
        <w:t>es</w:t>
      </w:r>
      <w:proofErr w:type="gramEnd"/>
      <w:r w:rsidR="00E51091" w:rsidRPr="006954B7">
        <w:t xml:space="preserve"> not </w:t>
      </w:r>
      <w:r w:rsidR="0071634A" w:rsidRPr="006954B7">
        <w:t>significantly</w:t>
      </w:r>
      <w:r w:rsidR="00E51091" w:rsidRPr="006954B7">
        <w:t xml:space="preserve"> change the results</w:t>
      </w:r>
      <w:r w:rsidR="00C211A9">
        <w:t>.</w:t>
      </w:r>
      <w:r w:rsidR="000F63D1">
        <w:t xml:space="preserve"> </w:t>
      </w:r>
      <w:r w:rsidR="00C211A9">
        <w:t>T</w:t>
      </w:r>
      <w:r w:rsidR="00BF354F" w:rsidRPr="006954B7">
        <w:t xml:space="preserve">he 215°C samples from some of the taxa have </w:t>
      </w:r>
      <w:r w:rsidR="00BD260F" w:rsidRPr="006954B7">
        <w:t>δ</w:t>
      </w:r>
      <w:r w:rsidR="00BF354F" w:rsidRPr="006954B7">
        <w:rPr>
          <w:vertAlign w:val="superscript"/>
        </w:rPr>
        <w:t>15</w:t>
      </w:r>
      <w:r w:rsidR="00BF354F" w:rsidRPr="006954B7">
        <w:t>N values which differ</w:t>
      </w:r>
      <w:r w:rsidRPr="006954B7">
        <w:t xml:space="preserve"> </w:t>
      </w:r>
      <w:r w:rsidR="00A55BC7">
        <w:t>greatly</w:t>
      </w:r>
      <w:r w:rsidRPr="006954B7">
        <w:t xml:space="preserve"> </w:t>
      </w:r>
      <w:r w:rsidR="00BF354F" w:rsidRPr="006954B7">
        <w:t>from the uncharred material, while the 300°C samples</w:t>
      </w:r>
      <w:ins w:id="228" w:author="Elizabeth Stroud" w:date="2023-01-09T14:58:00Z">
        <w:r w:rsidR="00CE2F04">
          <w:t xml:space="preserve"> of some samples</w:t>
        </w:r>
      </w:ins>
      <w:r w:rsidR="00BF354F" w:rsidRPr="006954B7">
        <w:t xml:space="preserve"> tend to have </w:t>
      </w:r>
      <w:del w:id="229" w:author="Elizabeth Stroud" w:date="2023-01-09T14:55:00Z">
        <w:r w:rsidR="007D1EA7" w:rsidRPr="006954B7" w:rsidDel="002017D4">
          <w:delText>δ</w:delText>
        </w:r>
        <w:r w:rsidR="00BF354F" w:rsidRPr="006954B7" w:rsidDel="002017D4">
          <w:rPr>
            <w:vertAlign w:val="superscript"/>
          </w:rPr>
          <w:delText>15</w:delText>
        </w:r>
        <w:r w:rsidR="00BF354F" w:rsidRPr="006954B7" w:rsidDel="002017D4">
          <w:delText>N value</w:delText>
        </w:r>
        <w:r w:rsidR="00A55BC7" w:rsidDel="002017D4">
          <w:delText>s</w:delText>
        </w:r>
        <w:r w:rsidR="00BF354F" w:rsidRPr="006954B7" w:rsidDel="002017D4">
          <w:delText xml:space="preserve"> similar to the</w:delText>
        </w:r>
      </w:del>
      <w:ins w:id="230" w:author="Elizabeth Stroud" w:date="2023-01-09T14:55:00Z">
        <w:r w:rsidR="002017D4">
          <w:t xml:space="preserve">lower </w:t>
        </w:r>
      </w:ins>
      <w:ins w:id="231" w:author="Elizabeth Stroud" w:date="2023-01-09T14:56:00Z">
        <w:r w:rsidR="002017D4">
          <w:t xml:space="preserve">deviation in charred grains </w:t>
        </w:r>
      </w:ins>
      <w:ins w:id="232" w:author="Elizabeth Stroud" w:date="2023-01-09T14:55:00Z">
        <w:r w:rsidR="002017D4" w:rsidRPr="006954B7">
          <w:t>δ</w:t>
        </w:r>
        <w:r w:rsidR="002017D4" w:rsidRPr="006954B7">
          <w:rPr>
            <w:vertAlign w:val="superscript"/>
          </w:rPr>
          <w:t>15</w:t>
        </w:r>
        <w:r w:rsidR="002017D4" w:rsidRPr="006954B7">
          <w:t>N</w:t>
        </w:r>
      </w:ins>
      <w:ins w:id="233" w:author="Elizabeth Stroud" w:date="2023-01-09T14:56:00Z">
        <w:r w:rsidR="002017D4">
          <w:t xml:space="preserve"> values</w:t>
        </w:r>
      </w:ins>
      <w:ins w:id="234" w:author="Elizabeth Stroud" w:date="2023-01-09T14:55:00Z">
        <w:r w:rsidR="002017D4" w:rsidRPr="006954B7">
          <w:t xml:space="preserve"> </w:t>
        </w:r>
      </w:ins>
      <w:ins w:id="235" w:author="Elizabeth Stroud" w:date="2023-01-09T14:56:00Z">
        <w:r w:rsidR="00CE2F04">
          <w:t>compared t</w:t>
        </w:r>
      </w:ins>
      <w:ins w:id="236" w:author="Elizabeth Stroud" w:date="2023-01-09T14:57:00Z">
        <w:r w:rsidR="00CE2F04">
          <w:t>o</w:t>
        </w:r>
      </w:ins>
      <w:ins w:id="237" w:author="Elizabeth Stroud" w:date="2023-01-09T14:56:00Z">
        <w:r w:rsidR="00CE2F04">
          <w:t xml:space="preserve"> </w:t>
        </w:r>
      </w:ins>
      <w:del w:id="238" w:author="Elizabeth Stroud" w:date="2023-01-09T14:56:00Z">
        <w:r w:rsidR="00BF354F" w:rsidRPr="006954B7" w:rsidDel="00CE2F04">
          <w:delText xml:space="preserve"> </w:delText>
        </w:r>
      </w:del>
      <w:r w:rsidR="00BF354F" w:rsidRPr="006954B7">
        <w:t>uncharred material</w:t>
      </w:r>
      <w:ins w:id="239" w:author="Elizabeth Stroud" w:date="2023-01-09T14:55:00Z">
        <w:r w:rsidR="002017D4">
          <w:t>’s values</w:t>
        </w:r>
      </w:ins>
      <w:r w:rsidRPr="006954B7">
        <w:t xml:space="preserve"> (see </w:t>
      </w:r>
      <w:r w:rsidR="006954B7" w:rsidRPr="006954B7">
        <w:t>F</w:t>
      </w:r>
      <w:r w:rsidRPr="006954B7">
        <w:t xml:space="preserve">igure </w:t>
      </w:r>
      <w:r w:rsidR="00BB02A1">
        <w:t>4</w:t>
      </w:r>
      <w:r w:rsidRPr="006954B7">
        <w:t>)</w:t>
      </w:r>
      <w:r w:rsidR="00BF354F" w:rsidRPr="006954B7">
        <w:t xml:space="preserve">. </w:t>
      </w:r>
      <w:r w:rsidR="000F63D1">
        <w:t>T</w:t>
      </w:r>
      <w:r w:rsidR="00987C24" w:rsidRPr="006954B7">
        <w:t>he different temperature combinations indicate that the charring window for these four species (</w:t>
      </w:r>
      <w:r w:rsidR="005A10F9" w:rsidRPr="006954B7">
        <w:t xml:space="preserve">bread </w:t>
      </w:r>
      <w:r w:rsidR="00987C24" w:rsidRPr="006954B7">
        <w:t xml:space="preserve">wheat, </w:t>
      </w:r>
      <w:ins w:id="240" w:author="Elizabeth Stroud" w:date="2023-01-09T17:16:00Z">
        <w:r w:rsidR="00192464">
          <w:t xml:space="preserve">hulled </w:t>
        </w:r>
      </w:ins>
      <w:r w:rsidR="00987C24" w:rsidRPr="006954B7">
        <w:t>barley</w:t>
      </w:r>
      <w:ins w:id="241" w:author="Elizabeth Stroud" w:date="2023-01-09T17:17:00Z">
        <w:r w:rsidR="00192464">
          <w:t>,</w:t>
        </w:r>
      </w:ins>
      <w:r w:rsidR="00987C24" w:rsidRPr="006954B7">
        <w:t xml:space="preserve"> rye and oat) can range from 215</w:t>
      </w:r>
      <w:ins w:id="242" w:author="Elizabeth Stroud" w:date="2023-01-09T16:47:00Z">
        <w:r w:rsidR="00026BE7">
          <w:t xml:space="preserve"> </w:t>
        </w:r>
      </w:ins>
      <w:r w:rsidR="00987C24" w:rsidRPr="006954B7">
        <w:t>-</w:t>
      </w:r>
      <w:ins w:id="243" w:author="Elizabeth Stroud" w:date="2023-01-09T16:47:00Z">
        <w:r w:rsidR="00026BE7">
          <w:t xml:space="preserve"> </w:t>
        </w:r>
      </w:ins>
      <w:r w:rsidR="00987C24" w:rsidRPr="006954B7">
        <w:t>300</w:t>
      </w:r>
      <w:r w:rsidRPr="006954B7">
        <w:t>°C</w:t>
      </w:r>
      <w:r w:rsidR="00987C24" w:rsidRPr="006954B7">
        <w:t xml:space="preserve"> with limited impact on the overall </w:t>
      </w:r>
      <w:r w:rsidR="000F63D1" w:rsidRPr="00E94E37">
        <w:t>δ</w:t>
      </w:r>
      <w:r w:rsidR="000F63D1" w:rsidRPr="00E94E37">
        <w:rPr>
          <w:vertAlign w:val="superscript"/>
        </w:rPr>
        <w:t>15</w:t>
      </w:r>
      <w:r w:rsidR="000F63D1" w:rsidRPr="00E94E37">
        <w:t>N</w:t>
      </w:r>
      <w:r w:rsidR="000F63D1">
        <w:t xml:space="preserve"> </w:t>
      </w:r>
      <w:r w:rsidR="00987C24" w:rsidRPr="006954B7">
        <w:t xml:space="preserve">charring offset. </w:t>
      </w:r>
      <w:moveToRangeStart w:id="244" w:author="Elizabeth Stroud" w:date="2023-01-09T15:33:00Z" w:name="move124170811"/>
      <w:moveTo w:id="245" w:author="Elizabeth Stroud" w:date="2023-01-09T15:33:00Z">
        <w:del w:id="246" w:author="Elizabeth Stroud" w:date="2023-01-09T15:36:00Z">
          <w:r w:rsidR="00777B6F" w:rsidRPr="006954B7" w:rsidDel="00777B6F">
            <w:delText xml:space="preserve">This </w:delText>
          </w:r>
        </w:del>
        <w:del w:id="247" w:author="Elizabeth Stroud" w:date="2023-01-09T15:35:00Z">
          <w:r w:rsidR="00777B6F" w:rsidRPr="006954B7" w:rsidDel="00777B6F">
            <w:delText>is</w:delText>
          </w:r>
        </w:del>
        <w:del w:id="248" w:author="Elizabeth Stroud" w:date="2023-01-09T15:36:00Z">
          <w:r w:rsidR="00777B6F" w:rsidRPr="006954B7" w:rsidDel="00777B6F">
            <w:delText xml:space="preserve"> due to the large difference in </w:delText>
          </w:r>
          <w:r w:rsidR="00777B6F" w:rsidDel="00777B6F">
            <w:delText xml:space="preserve">the </w:delText>
          </w:r>
          <w:r w:rsidR="00777B6F" w:rsidRPr="006954B7" w:rsidDel="00777B6F">
            <w:delText>δ</w:delText>
          </w:r>
          <w:r w:rsidR="00777B6F" w:rsidRPr="006954B7" w:rsidDel="00777B6F">
            <w:rPr>
              <w:vertAlign w:val="superscript"/>
            </w:rPr>
            <w:delText>15</w:delText>
          </w:r>
          <w:r w:rsidR="00777B6F" w:rsidRPr="006954B7" w:rsidDel="00777B6F">
            <w:delText xml:space="preserve">N value of the </w:delText>
          </w:r>
        </w:del>
        <w:del w:id="249" w:author="Elizabeth Stroud" w:date="2023-01-09T15:35:00Z">
          <w:r w:rsidR="00777B6F" w:rsidRPr="006954B7" w:rsidDel="00777B6F">
            <w:delText xml:space="preserve">215°C batches of </w:delText>
          </w:r>
        </w:del>
        <w:del w:id="250" w:author="Elizabeth Stroud" w:date="2023-01-09T15:36:00Z">
          <w:r w:rsidR="00777B6F" w:rsidRPr="006954B7" w:rsidDel="00777B6F">
            <w:delText xml:space="preserve">rye and oat, compared to the uncharred material. </w:delText>
          </w:r>
        </w:del>
      </w:moveTo>
      <w:moveToRangeEnd w:id="244"/>
      <w:r w:rsidRPr="00B855A4">
        <w:t>However,</w:t>
      </w:r>
      <w:ins w:id="251" w:author="Elizabeth Stroud" w:date="2023-01-09T15:37:00Z">
        <w:r w:rsidR="00777B6F">
          <w:t xml:space="preserve"> </w:t>
        </w:r>
      </w:ins>
      <w:del w:id="252" w:author="Elizabeth Stroud" w:date="2023-01-09T15:38:00Z">
        <w:r w:rsidR="00987C24" w:rsidRPr="00B855A4" w:rsidDel="00777B6F">
          <w:delText xml:space="preserve"> </w:delText>
        </w:r>
      </w:del>
      <w:r w:rsidR="00987C24" w:rsidRPr="00B855A4">
        <w:t xml:space="preserve">the </w:t>
      </w:r>
      <w:r w:rsidR="00240E5B" w:rsidRPr="00B855A4">
        <w:t xml:space="preserve">analysis of </w:t>
      </w:r>
      <w:r w:rsidR="00987C24" w:rsidRPr="00B855A4">
        <w:t xml:space="preserve">charred material </w:t>
      </w:r>
      <w:ins w:id="253" w:author="Elizabeth Stroud" w:date="2023-01-09T15:37:00Z">
        <w:r w:rsidR="00777B6F" w:rsidRPr="00B855A4">
          <w:t>only</w:t>
        </w:r>
        <w:r w:rsidR="00777B6F" w:rsidRPr="00B855A4" w:rsidDel="00777B6F">
          <w:t xml:space="preserve"> </w:t>
        </w:r>
      </w:ins>
      <w:ins w:id="254" w:author="Elizabeth Stroud" w:date="2023-01-09T15:38:00Z">
        <w:r w:rsidR="00777B6F">
          <w:t xml:space="preserve">also </w:t>
        </w:r>
      </w:ins>
      <w:del w:id="255" w:author="Elizabeth Stroud" w:date="2023-01-09T15:37:00Z">
        <w:r w:rsidRPr="00B855A4" w:rsidDel="00777B6F">
          <w:delText xml:space="preserve">only </w:delText>
        </w:r>
        <w:r w:rsidR="00987C24" w:rsidRPr="00B855A4" w:rsidDel="00777B6F">
          <w:delText>does</w:delText>
        </w:r>
      </w:del>
      <w:ins w:id="256" w:author="Elizabeth Stroud" w:date="2023-01-09T15:37:00Z">
        <w:r w:rsidR="00777B6F">
          <w:t>i</w:t>
        </w:r>
      </w:ins>
      <w:del w:id="257" w:author="Elizabeth Stroud" w:date="2023-01-09T15:37:00Z">
        <w:r w:rsidR="00987C24" w:rsidRPr="00B855A4" w:rsidDel="00777B6F">
          <w:delText xml:space="preserve"> i</w:delText>
        </w:r>
      </w:del>
      <w:r w:rsidR="00987C24" w:rsidRPr="00B855A4">
        <w:t>ndicate</w:t>
      </w:r>
      <w:ins w:id="258" w:author="Elizabeth Stroud" w:date="2023-01-09T15:37:00Z">
        <w:r w:rsidR="00777B6F">
          <w:t>s</w:t>
        </w:r>
      </w:ins>
      <w:r w:rsidR="00987C24" w:rsidRPr="00B855A4">
        <w:t xml:space="preserve"> </w:t>
      </w:r>
      <w:ins w:id="259" w:author="Elizabeth Stroud" w:date="2023-01-09T15:37:00Z">
        <w:r w:rsidR="00777B6F">
          <w:t>a -0.31</w:t>
        </w:r>
        <w:r w:rsidR="00777B6F" w:rsidRPr="00B855A4">
          <w:t>‰</w:t>
        </w:r>
      </w:ins>
      <w:del w:id="260" w:author="Elizabeth Stroud" w:date="2023-01-09T15:37:00Z">
        <w:r w:rsidR="00987C24" w:rsidRPr="00B855A4" w:rsidDel="00777B6F">
          <w:delText>that</w:delText>
        </w:r>
      </w:del>
      <w:r w:rsidR="00987C24" w:rsidRPr="00B855A4">
        <w:t xml:space="preserve"> </w:t>
      </w:r>
      <w:del w:id="261" w:author="Elizabeth Stroud" w:date="2023-01-09T15:37:00Z">
        <w:r w:rsidR="00987C24" w:rsidRPr="00B855A4" w:rsidDel="00777B6F">
          <w:delText>charring temperature impact</w:delText>
        </w:r>
        <w:r w:rsidR="00240E5B" w:rsidRPr="00B855A4" w:rsidDel="00777B6F">
          <w:delText>s</w:delText>
        </w:r>
        <w:r w:rsidR="00987C24" w:rsidRPr="00B855A4" w:rsidDel="00777B6F">
          <w:delText xml:space="preserve"> δ</w:delText>
        </w:r>
        <w:r w:rsidR="00987C24" w:rsidRPr="00B855A4" w:rsidDel="00777B6F">
          <w:rPr>
            <w:vertAlign w:val="superscript"/>
          </w:rPr>
          <w:delText>15</w:delText>
        </w:r>
        <w:r w:rsidR="00987C24" w:rsidRPr="00B855A4" w:rsidDel="00777B6F">
          <w:delText>N values</w:delText>
        </w:r>
        <w:r w:rsidR="00796B53" w:rsidRPr="00B855A4" w:rsidDel="00777B6F">
          <w:delText xml:space="preserve"> with </w:delText>
        </w:r>
      </w:del>
      <w:del w:id="262" w:author="Elizabeth Stroud" w:date="2023-01-09T15:32:00Z">
        <w:r w:rsidR="00796B53" w:rsidRPr="00B855A4" w:rsidDel="00777B6F">
          <w:delText xml:space="preserve">the model </w:delText>
        </w:r>
        <w:r w:rsidR="004D4EB3" w:rsidRPr="00B855A4" w:rsidDel="00777B6F">
          <w:delText>indicating</w:delText>
        </w:r>
        <w:r w:rsidR="00796B53" w:rsidRPr="00B855A4" w:rsidDel="00777B6F">
          <w:delText xml:space="preserve"> </w:delText>
        </w:r>
      </w:del>
      <w:del w:id="263" w:author="Elizabeth Stroud" w:date="2023-01-09T15:37:00Z">
        <w:r w:rsidR="00796B53" w:rsidRPr="00B855A4" w:rsidDel="00777B6F">
          <w:delText>a</w:delText>
        </w:r>
        <w:r w:rsidR="00987C24" w:rsidRPr="00B855A4" w:rsidDel="00777B6F">
          <w:delText xml:space="preserve"> </w:delText>
        </w:r>
        <w:r w:rsidR="0075395E" w:rsidRPr="007E5BA8" w:rsidDel="00777B6F">
          <w:rPr>
            <w:color w:val="000000" w:themeColor="text1"/>
          </w:rPr>
          <w:delText>-</w:delText>
        </w:r>
        <w:r w:rsidR="00987C24" w:rsidRPr="007E5BA8" w:rsidDel="00777B6F">
          <w:rPr>
            <w:color w:val="000000" w:themeColor="text1"/>
          </w:rPr>
          <w:delText>0.</w:delText>
        </w:r>
        <w:r w:rsidR="00DE1BE6" w:rsidRPr="007E5BA8" w:rsidDel="00777B6F">
          <w:rPr>
            <w:color w:val="000000" w:themeColor="text1"/>
          </w:rPr>
          <w:delText>31</w:delText>
        </w:r>
        <w:r w:rsidR="00987C24" w:rsidRPr="00B855A4" w:rsidDel="00777B6F">
          <w:delText xml:space="preserve">‰ </w:delText>
        </w:r>
      </w:del>
      <w:r w:rsidR="00796B53" w:rsidRPr="00B855A4">
        <w:t xml:space="preserve">difference </w:t>
      </w:r>
      <w:r w:rsidR="00987C24" w:rsidRPr="00B855A4">
        <w:t>between specimens charred at 215°C and those charred at 300°</w:t>
      </w:r>
      <w:del w:id="264" w:author="Elizabeth Stroud" w:date="2023-01-09T16:50:00Z">
        <w:r w:rsidR="00987C24" w:rsidRPr="00B855A4" w:rsidDel="00026BE7">
          <w:delText>C</w:delText>
        </w:r>
      </w:del>
      <w:ins w:id="265" w:author="Elizabeth Stroud" w:date="2023-01-09T16:50:00Z">
        <w:r w:rsidR="00026BE7">
          <w:t>C highlighting how differences in charring temperature could also aff</w:t>
        </w:r>
      </w:ins>
      <w:ins w:id="266" w:author="Elizabeth Stroud" w:date="2023-01-09T16:51:00Z">
        <w:r w:rsidR="00026BE7">
          <w:t xml:space="preserve">ect the </w:t>
        </w:r>
        <w:r w:rsidR="00026BE7" w:rsidRPr="00E94E37">
          <w:t>δ</w:t>
        </w:r>
        <w:r w:rsidR="00026BE7" w:rsidRPr="00E94E37">
          <w:rPr>
            <w:vertAlign w:val="superscript"/>
          </w:rPr>
          <w:t>15</w:t>
        </w:r>
        <w:r w:rsidR="00026BE7" w:rsidRPr="00E94E37">
          <w:t>N</w:t>
        </w:r>
        <w:r w:rsidR="00026BE7">
          <w:t xml:space="preserve"> values</w:t>
        </w:r>
      </w:ins>
      <w:ins w:id="267" w:author="Elizabeth Stroud" w:date="2023-01-09T16:47:00Z">
        <w:r w:rsidR="00026BE7">
          <w:t xml:space="preserve">. As </w:t>
        </w:r>
      </w:ins>
      <w:ins w:id="268" w:author="Elizabeth Stroud" w:date="2023-01-09T16:51:00Z">
        <w:r w:rsidR="00026BE7">
          <w:t xml:space="preserve">also </w:t>
        </w:r>
      </w:ins>
      <w:ins w:id="269" w:author="Elizabeth Stroud" w:date="2023-01-09T16:47:00Z">
        <w:r w:rsidR="00026BE7">
          <w:t>reported above</w:t>
        </w:r>
      </w:ins>
      <w:ins w:id="270" w:author="Elizabeth Stroud" w:date="2023-01-09T16:51:00Z">
        <w:r w:rsidR="00026BE7">
          <w:t>,</w:t>
        </w:r>
      </w:ins>
      <w:ins w:id="271" w:author="Elizabeth Stroud" w:date="2023-01-09T16:47:00Z">
        <w:r w:rsidR="00026BE7">
          <w:t xml:space="preserve"> when the 215</w:t>
        </w:r>
        <w:r w:rsidR="00026BE7" w:rsidRPr="006954B7">
          <w:t>°C</w:t>
        </w:r>
        <w:r w:rsidR="00026BE7">
          <w:t xml:space="preserve"> batches are removed</w:t>
        </w:r>
      </w:ins>
      <w:ins w:id="272" w:author="Elizabeth Stroud" w:date="2023-01-09T16:58:00Z">
        <w:r w:rsidR="007E6618">
          <w:t>,</w:t>
        </w:r>
      </w:ins>
      <w:ins w:id="273" w:author="Elizabeth Stroud" w:date="2023-01-09T16:47:00Z">
        <w:r w:rsidR="00026BE7">
          <w:t xml:space="preserve"> the within charred model</w:t>
        </w:r>
      </w:ins>
      <w:ins w:id="274" w:author="Elizabeth Stroud" w:date="2023-01-09T16:48:00Z">
        <w:r w:rsidR="00026BE7">
          <w:t xml:space="preserve"> finds only </w:t>
        </w:r>
      </w:ins>
      <w:ins w:id="275" w:author="Elizabeth Stroud" w:date="2023-01-09T16:49:00Z">
        <w:r w:rsidR="00026BE7">
          <w:t>time is significant</w:t>
        </w:r>
      </w:ins>
      <w:ins w:id="276" w:author="Elizabeth Stroud" w:date="2023-01-09T16:51:00Z">
        <w:r w:rsidR="00026BE7">
          <w:t xml:space="preserve"> and the different between the lowest temperature and </w:t>
        </w:r>
      </w:ins>
      <w:ins w:id="277" w:author="Elizabeth Stroud" w:date="2023-01-09T16:58:00Z">
        <w:r w:rsidR="007E6618">
          <w:t>highest</w:t>
        </w:r>
      </w:ins>
      <w:ins w:id="278" w:author="Elizabeth Stroud" w:date="2023-01-09T16:51:00Z">
        <w:r w:rsidR="00026BE7">
          <w:t xml:space="preserve"> temperature is </w:t>
        </w:r>
      </w:ins>
      <w:ins w:id="279" w:author="Elizabeth Stroud" w:date="2023-01-09T16:58:00Z">
        <w:r w:rsidR="007E6618">
          <w:t>lower at 0.20‰.</w:t>
        </w:r>
      </w:ins>
      <w:del w:id="280" w:author="Elizabeth Stroud" w:date="2023-01-09T16:47:00Z">
        <w:r w:rsidR="00987C24" w:rsidRPr="00B855A4" w:rsidDel="00026BE7">
          <w:delText>.</w:delText>
        </w:r>
        <w:r w:rsidR="00987C24" w:rsidRPr="006954B7" w:rsidDel="00026BE7">
          <w:delText xml:space="preserve"> </w:delText>
        </w:r>
      </w:del>
    </w:p>
    <w:p w14:paraId="03B60667" w14:textId="77777777" w:rsidR="00026BE7" w:rsidRDefault="00026BE7">
      <w:pPr>
        <w:rPr>
          <w:ins w:id="281" w:author="Elizabeth Stroud" w:date="2023-01-09T16:43:00Z"/>
        </w:rPr>
      </w:pPr>
    </w:p>
    <w:p w14:paraId="501FCC5F" w14:textId="76F7271C" w:rsidR="00121FDB" w:rsidRPr="006954B7" w:rsidRDefault="00987C24">
      <w:moveFromRangeStart w:id="282" w:author="Elizabeth Stroud" w:date="2023-01-09T15:33:00Z" w:name="move124170811"/>
      <w:moveFrom w:id="283" w:author="Elizabeth Stroud" w:date="2023-01-09T15:33:00Z">
        <w:r w:rsidRPr="006954B7" w:rsidDel="00777B6F">
          <w:t xml:space="preserve">This is due to the large difference in </w:t>
        </w:r>
        <w:r w:rsidR="000F63D1" w:rsidDel="00777B6F">
          <w:t xml:space="preserve">the </w:t>
        </w:r>
        <w:r w:rsidRPr="006954B7" w:rsidDel="00777B6F">
          <w:t>δ</w:t>
        </w:r>
        <w:r w:rsidRPr="006954B7" w:rsidDel="00777B6F">
          <w:rPr>
            <w:vertAlign w:val="superscript"/>
          </w:rPr>
          <w:t>15</w:t>
        </w:r>
        <w:r w:rsidRPr="006954B7" w:rsidDel="00777B6F">
          <w:t xml:space="preserve">N value of the 215°C batches of rye and oat, compared to the uncharred material. </w:t>
        </w:r>
      </w:moveFrom>
      <w:moveFromRangeEnd w:id="282"/>
      <w:r w:rsidR="00E267B4" w:rsidRPr="006954B7">
        <w:t xml:space="preserve">As explained above </w:t>
      </w:r>
      <w:r w:rsidR="009212AE" w:rsidRPr="006954B7">
        <w:t>for the δ</w:t>
      </w:r>
      <w:r w:rsidR="009212AE" w:rsidRPr="006954B7">
        <w:rPr>
          <w:vertAlign w:val="superscript"/>
        </w:rPr>
        <w:t>13</w:t>
      </w:r>
      <w:r w:rsidR="009212AE" w:rsidRPr="006954B7">
        <w:t xml:space="preserve">C </w:t>
      </w:r>
      <w:r w:rsidR="00336EDF">
        <w:t xml:space="preserve">value </w:t>
      </w:r>
      <w:r w:rsidR="009212AE" w:rsidRPr="006954B7">
        <w:t xml:space="preserve">offset, </w:t>
      </w:r>
      <w:r w:rsidR="00E267B4" w:rsidRPr="006954B7">
        <w:t>the inclusion of the 215°C batches could be problematic</w:t>
      </w:r>
      <w:r w:rsidR="00240E5B" w:rsidRPr="006954B7">
        <w:t xml:space="preserve"> since</w:t>
      </w:r>
      <w:r w:rsidR="00E267B4" w:rsidRPr="006954B7">
        <w:t xml:space="preserve"> </w:t>
      </w:r>
      <w:r w:rsidR="00A55BC7">
        <w:t>there</w:t>
      </w:r>
      <w:r w:rsidR="00E267B4" w:rsidRPr="006954B7">
        <w:t xml:space="preserve"> is uncertain</w:t>
      </w:r>
      <w:r w:rsidR="00A55BC7">
        <w:t>ty</w:t>
      </w:r>
      <w:r w:rsidR="00E267B4" w:rsidRPr="006954B7">
        <w:t xml:space="preserve"> as to whether they have completed the chemical processes ne</w:t>
      </w:r>
      <w:r w:rsidR="00A55BC7">
        <w:t>cessary for</w:t>
      </w:r>
      <w:r w:rsidR="00E267B4" w:rsidRPr="006954B7">
        <w:t xml:space="preserve"> resistan</w:t>
      </w:r>
      <w:r w:rsidR="00A55BC7">
        <w:t>ce</w:t>
      </w:r>
      <w:r w:rsidR="00E267B4" w:rsidRPr="006954B7">
        <w:t xml:space="preserve"> to microbial decay.</w:t>
      </w:r>
      <w:ins w:id="284" w:author="Elizabeth Stroud" w:date="2023-01-09T16:43:00Z">
        <w:r w:rsidR="00026BE7">
          <w:t xml:space="preserve"> As such </w:t>
        </w:r>
      </w:ins>
      <w:ins w:id="285" w:author="Elizabeth Stroud" w:date="2023-01-09T16:44:00Z">
        <w:r w:rsidR="00026BE7">
          <w:t xml:space="preserve">selection of 230 to </w:t>
        </w:r>
        <w:r w:rsidR="00026BE7" w:rsidRPr="00B855A4">
          <w:t>300°C</w:t>
        </w:r>
      </w:ins>
      <w:del w:id="286" w:author="Elizabeth Stroud" w:date="2023-01-09T16:44:00Z">
        <w:r w:rsidR="00E267B4" w:rsidRPr="006954B7" w:rsidDel="00026BE7">
          <w:delText xml:space="preserve"> </w:delText>
        </w:r>
      </w:del>
      <w:r w:rsidR="00E267B4" w:rsidRPr="006954B7">
        <w:t>The differences noted with the rye and oat isotopic values highlight the need to conduct charring experiments of species potentially chemically differen</w:t>
      </w:r>
      <w:r w:rsidR="00240E5B" w:rsidRPr="006954B7">
        <w:t>t</w:t>
      </w:r>
      <w:r w:rsidR="00E267B4" w:rsidRPr="006954B7">
        <w:t xml:space="preserve"> </w:t>
      </w:r>
      <w:r w:rsidR="00A55BC7">
        <w:t>to</w:t>
      </w:r>
      <w:r w:rsidR="00E267B4" w:rsidRPr="006954B7">
        <w:t xml:space="preserve"> other crop species </w:t>
      </w:r>
      <w:r w:rsidR="00E540E0">
        <w:t xml:space="preserve">which have been </w:t>
      </w:r>
      <w:r w:rsidR="0061788F">
        <w:t>charred</w:t>
      </w:r>
      <w:r w:rsidR="00E267B4" w:rsidRPr="006954B7">
        <w:t xml:space="preserve"> experimental</w:t>
      </w:r>
      <w:r w:rsidR="00A55BC7">
        <w:t>ly</w:t>
      </w:r>
      <w:r w:rsidR="00E267B4" w:rsidRPr="006954B7">
        <w:t xml:space="preserve">. </w:t>
      </w:r>
    </w:p>
    <w:p w14:paraId="6EF03592" w14:textId="77777777" w:rsidR="00816020" w:rsidRDefault="00816020"/>
    <w:p w14:paraId="104412CF" w14:textId="12FF36D6" w:rsidR="00816020" w:rsidRDefault="00431E7A" w:rsidP="001F1251">
      <w:pPr>
        <w:pStyle w:val="Heading4"/>
      </w:pPr>
      <w:r>
        <w:t xml:space="preserve">3.5 </w:t>
      </w:r>
      <w:r w:rsidR="00816020">
        <w:t>Variability and issues of comparability</w:t>
      </w:r>
    </w:p>
    <w:p w14:paraId="33B24880" w14:textId="05861B22" w:rsidR="00E006F6" w:rsidRPr="00534C67" w:rsidRDefault="002639A5" w:rsidP="00E006F6">
      <w:r w:rsidRPr="00534C67">
        <w:t>Com</w:t>
      </w:r>
      <w:r>
        <w:t xml:space="preserve">bining </w:t>
      </w:r>
      <w:r w:rsidR="00E006F6" w:rsidRPr="00534C67">
        <w:t xml:space="preserve">the </w:t>
      </w:r>
      <w:r w:rsidR="001D6A34" w:rsidRPr="00534C67">
        <w:t xml:space="preserve">Nitsch et al. (2015) </w:t>
      </w:r>
      <w:r w:rsidR="00E006F6" w:rsidRPr="00534C67">
        <w:t xml:space="preserve">isotopic values </w:t>
      </w:r>
      <w:r w:rsidR="008B37F8">
        <w:t>with</w:t>
      </w:r>
      <w:r w:rsidR="008B37F8" w:rsidRPr="00534C67">
        <w:t xml:space="preserve"> </w:t>
      </w:r>
      <w:r w:rsidR="00E006F6" w:rsidRPr="00534C67">
        <w:t xml:space="preserve">the new values </w:t>
      </w:r>
      <w:r w:rsidR="00933B7E">
        <w:t xml:space="preserve">was </w:t>
      </w:r>
      <w:r w:rsidR="0007739E">
        <w:t>carried out</w:t>
      </w:r>
      <w:r w:rsidR="00933B7E">
        <w:t xml:space="preserve"> </w:t>
      </w:r>
      <w:r w:rsidR="007669C4">
        <w:t>to reduce comparability</w:t>
      </w:r>
      <w:r w:rsidR="0007739E">
        <w:t xml:space="preserve"> issues</w:t>
      </w:r>
      <w:r w:rsidR="007669C4">
        <w:t>.</w:t>
      </w:r>
      <w:r w:rsidR="00E006F6" w:rsidRPr="00534C67">
        <w:t xml:space="preserve"> The </w:t>
      </w:r>
      <w:ins w:id="287" w:author="Elizabeth Stroud" w:date="2023-01-09T17:17:00Z">
        <w:r w:rsidR="00192464">
          <w:t xml:space="preserve">hulled </w:t>
        </w:r>
      </w:ins>
      <w:r w:rsidR="00E006F6" w:rsidRPr="00534C67">
        <w:t xml:space="preserve">barley and </w:t>
      </w:r>
      <w:ins w:id="288" w:author="Elizabeth Stroud" w:date="2023-01-09T17:17:00Z">
        <w:r w:rsidR="00192464">
          <w:t xml:space="preserve">bread </w:t>
        </w:r>
      </w:ins>
      <w:r w:rsidR="00E006F6" w:rsidRPr="00534C67">
        <w:t xml:space="preserve">wheat grains used in this study are from the </w:t>
      </w:r>
      <w:r w:rsidR="003557E7">
        <w:t xml:space="preserve">same </w:t>
      </w:r>
      <w:r w:rsidR="00AF545E">
        <w:t xml:space="preserve">field </w:t>
      </w:r>
      <w:r w:rsidR="00E006F6" w:rsidRPr="00534C67">
        <w:t xml:space="preserve">as those examined in the </w:t>
      </w:r>
      <w:r w:rsidR="001D6A34" w:rsidRPr="00534C67">
        <w:t>Nitsch et al. (2015)</w:t>
      </w:r>
      <w:r w:rsidR="00E006F6" w:rsidRPr="00534C67">
        <w:t xml:space="preserve"> study</w:t>
      </w:r>
      <w:r w:rsidR="003557E7">
        <w:t>;</w:t>
      </w:r>
      <w:r w:rsidR="00AF545E">
        <w:t xml:space="preserve"> the </w:t>
      </w:r>
      <w:ins w:id="289" w:author="Elizabeth Stroud" w:date="2023-01-09T17:17:00Z">
        <w:r w:rsidR="00F16112">
          <w:t xml:space="preserve">hulled </w:t>
        </w:r>
      </w:ins>
      <w:r w:rsidR="00AF545E">
        <w:t>barley the same material as used b</w:t>
      </w:r>
      <w:r w:rsidR="003557E7">
        <w:t>y</w:t>
      </w:r>
      <w:r w:rsidR="00AF545E">
        <w:t xml:space="preserve"> Nitsch et al (2015) and the </w:t>
      </w:r>
      <w:ins w:id="290" w:author="Elizabeth Stroud" w:date="2023-01-09T17:17:00Z">
        <w:r w:rsidR="00F16112">
          <w:t xml:space="preserve">bread </w:t>
        </w:r>
      </w:ins>
      <w:r w:rsidR="00AF545E">
        <w:t xml:space="preserve">wheat </w:t>
      </w:r>
      <w:r w:rsidR="003557E7">
        <w:t xml:space="preserve">also </w:t>
      </w:r>
      <w:r w:rsidR="00AF545E">
        <w:t>from the same field as Nitsch et al</w:t>
      </w:r>
      <w:r w:rsidR="00B90473">
        <w:t>.</w:t>
      </w:r>
      <w:r w:rsidR="00AF545E">
        <w:t xml:space="preserve"> (2015) but a </w:t>
      </w:r>
      <w:r w:rsidR="006F7940">
        <w:t xml:space="preserve">from </w:t>
      </w:r>
      <w:r w:rsidR="00AF545E">
        <w:t>different year</w:t>
      </w:r>
      <w:r w:rsidR="00E006F6" w:rsidRPr="00534C67">
        <w:t xml:space="preserve">. To confirm there was no significant difference between the </w:t>
      </w:r>
      <w:r w:rsidR="007669C4">
        <w:t>old and new grains</w:t>
      </w:r>
      <w:r w:rsidR="00E006F6" w:rsidRPr="00534C67">
        <w:t xml:space="preserve">, batches of uncharred barley and wheat were isotopically analysed and their values compared to those of the uncharred grain from the Nitsch et al. (2015) study. There is no statistically significant difference between the uncharred Nitsch et al. (2015) samples and the </w:t>
      </w:r>
      <w:r w:rsidR="00AF545E">
        <w:t xml:space="preserve">uncharred </w:t>
      </w:r>
      <w:r w:rsidR="00E006F6" w:rsidRPr="00534C67">
        <w:t>samples from this study</w:t>
      </w:r>
      <w:r w:rsidR="00251FB2">
        <w:t xml:space="preserve"> (Welch</w:t>
      </w:r>
      <w:r w:rsidR="00F846BC">
        <w:t xml:space="preserve"> two sample</w:t>
      </w:r>
      <w:r w:rsidR="00251FB2">
        <w:t xml:space="preserve"> t-test,</w:t>
      </w:r>
      <w:r w:rsidR="00F846BC">
        <w:t xml:space="preserve"> </w:t>
      </w:r>
      <w:ins w:id="291" w:author="Elizabeth Stroud" w:date="2023-01-09T17:17:00Z">
        <w:r w:rsidR="00F16112">
          <w:t xml:space="preserve">hulled </w:t>
        </w:r>
      </w:ins>
      <w:r w:rsidR="00F846BC">
        <w:t xml:space="preserve">barley </w:t>
      </w:r>
      <w:r w:rsidR="00F846BC" w:rsidRPr="00CA6EB8">
        <w:t>δ</w:t>
      </w:r>
      <w:r w:rsidR="00F846BC" w:rsidRPr="00CA6EB8">
        <w:rPr>
          <w:vertAlign w:val="superscript"/>
        </w:rPr>
        <w:t>13</w:t>
      </w:r>
      <w:r w:rsidR="00F846BC" w:rsidRPr="00CA6EB8">
        <w:t>C</w:t>
      </w:r>
      <w:r w:rsidR="00251FB2">
        <w:t xml:space="preserve"> p</w:t>
      </w:r>
      <w:r w:rsidR="00317381">
        <w:t>-</w:t>
      </w:r>
      <w:r w:rsidR="00251FB2">
        <w:t>value</w:t>
      </w:r>
      <w:r w:rsidR="00F846BC">
        <w:t xml:space="preserve"> = 0.3, </w:t>
      </w:r>
      <w:r w:rsidR="00F846BC" w:rsidRPr="00E94E37">
        <w:t>δ</w:t>
      </w:r>
      <w:r w:rsidR="00F846BC" w:rsidRPr="00E94E37">
        <w:rPr>
          <w:vertAlign w:val="superscript"/>
        </w:rPr>
        <w:t>15</w:t>
      </w:r>
      <w:r w:rsidR="00F846BC" w:rsidRPr="00E94E37">
        <w:t>N</w:t>
      </w:r>
      <w:r w:rsidR="00F846BC">
        <w:t xml:space="preserve"> p-value = 0.3, </w:t>
      </w:r>
      <w:del w:id="292" w:author="Elizabeth Stroud" w:date="2023-01-09T17:17:00Z">
        <w:r w:rsidR="00F846BC" w:rsidDel="00F16112">
          <w:delText xml:space="preserve">Wheat </w:delText>
        </w:r>
      </w:del>
      <w:ins w:id="293" w:author="Elizabeth Stroud" w:date="2023-01-09T17:17:00Z">
        <w:r w:rsidR="00F16112">
          <w:t xml:space="preserve">bread wheat </w:t>
        </w:r>
      </w:ins>
      <w:r w:rsidR="00F846BC" w:rsidRPr="00CA6EB8">
        <w:t>δ</w:t>
      </w:r>
      <w:r w:rsidR="00F846BC" w:rsidRPr="00CA6EB8">
        <w:rPr>
          <w:vertAlign w:val="superscript"/>
        </w:rPr>
        <w:t>13</w:t>
      </w:r>
      <w:r w:rsidR="00F846BC" w:rsidRPr="00CA6EB8">
        <w:t>C</w:t>
      </w:r>
      <w:r w:rsidR="00F846BC">
        <w:t xml:space="preserve"> p-value = 0.2, </w:t>
      </w:r>
      <w:r w:rsidR="00F846BC" w:rsidRPr="00E94E37">
        <w:t>δ</w:t>
      </w:r>
      <w:r w:rsidR="00F846BC" w:rsidRPr="00E94E37">
        <w:rPr>
          <w:vertAlign w:val="superscript"/>
        </w:rPr>
        <w:t>15</w:t>
      </w:r>
      <w:r w:rsidR="00F846BC" w:rsidRPr="00E94E37">
        <w:t>N</w:t>
      </w:r>
      <w:r w:rsidR="00F846BC">
        <w:t xml:space="preserve"> </w:t>
      </w:r>
      <w:r w:rsidR="00317381">
        <w:t>p-</w:t>
      </w:r>
      <w:r w:rsidR="00F846BC">
        <w:t xml:space="preserve">value </w:t>
      </w:r>
      <w:r w:rsidR="00317381">
        <w:t>=</w:t>
      </w:r>
      <w:r w:rsidR="00F846BC">
        <w:t>0.9</w:t>
      </w:r>
      <w:r w:rsidR="00056BC3">
        <w:t>;</w:t>
      </w:r>
      <w:r w:rsidR="00317381">
        <w:t xml:space="preserve"> see Stroud et al </w:t>
      </w:r>
      <w:r w:rsidR="00056BC3">
        <w:t>(</w:t>
      </w:r>
      <w:r w:rsidR="003945E3">
        <w:t>supplementary material/</w:t>
      </w:r>
      <w:r w:rsidR="001615E6" w:rsidRPr="001615E6">
        <w:t>data-in-brief-submission</w:t>
      </w:r>
      <w:r w:rsidR="00056BC3">
        <w:t>)</w:t>
      </w:r>
      <w:r w:rsidR="00317381">
        <w:t xml:space="preserve"> for more detail</w:t>
      </w:r>
      <w:r w:rsidR="00251FB2">
        <w:t>)</w:t>
      </w:r>
      <w:r w:rsidR="00E006F6" w:rsidRPr="00534C67">
        <w:t>.</w:t>
      </w:r>
    </w:p>
    <w:p w14:paraId="1BC6C75D" w14:textId="77777777" w:rsidR="00E006F6" w:rsidRPr="00534C67" w:rsidRDefault="00E006F6"/>
    <w:p w14:paraId="1E9250EA" w14:textId="4E45B636" w:rsidR="001B25BA" w:rsidRDefault="001B25BA">
      <w:r w:rsidRPr="00534C67">
        <w:t xml:space="preserve">There is a high amount of variability in the rye and oat batches compared to the bread wheat and </w:t>
      </w:r>
      <w:r w:rsidR="00EE007C" w:rsidRPr="00534C67">
        <w:t xml:space="preserve">to </w:t>
      </w:r>
      <w:r w:rsidRPr="00534C67">
        <w:t xml:space="preserve">a lesser extent the barley. The higher variability </w:t>
      </w:r>
      <w:r w:rsidR="00E267B4" w:rsidRPr="00534C67">
        <w:t xml:space="preserve">seen </w:t>
      </w:r>
      <w:r w:rsidRPr="00534C67">
        <w:t xml:space="preserve">in the rye and </w:t>
      </w:r>
      <w:r w:rsidR="007D1EA7" w:rsidRPr="00534C67">
        <w:t>oat</w:t>
      </w:r>
      <w:r w:rsidR="00E267B4" w:rsidRPr="00534C67">
        <w:t xml:space="preserve"> isotopic values </w:t>
      </w:r>
      <w:r w:rsidRPr="00534C67">
        <w:t>is most likely due to the grain</w:t>
      </w:r>
      <w:r w:rsidR="001D6A34" w:rsidRPr="00534C67">
        <w:t>s</w:t>
      </w:r>
      <w:r w:rsidRPr="00534C67">
        <w:t xml:space="preserve"> used in the experiment: the </w:t>
      </w:r>
      <w:r w:rsidR="001D6A34" w:rsidRPr="00534C67">
        <w:t>material</w:t>
      </w:r>
      <w:r w:rsidRPr="00534C67">
        <w:t xml:space="preserve"> was source</w:t>
      </w:r>
      <w:r w:rsidR="00EE007C" w:rsidRPr="00534C67">
        <w:t>d</w:t>
      </w:r>
      <w:r w:rsidRPr="00534C67">
        <w:t xml:space="preserve"> from modern </w:t>
      </w:r>
      <w:r w:rsidRPr="00534C67">
        <w:lastRenderedPageBreak/>
        <w:t>farms, the grains coming from a larger cultivat</w:t>
      </w:r>
      <w:r w:rsidR="006F7940">
        <w:t>ed</w:t>
      </w:r>
      <w:r w:rsidRPr="00534C67">
        <w:t xml:space="preserve"> area th</w:t>
      </w:r>
      <w:r w:rsidR="00EE007C" w:rsidRPr="00534C67">
        <w:t>a</w:t>
      </w:r>
      <w:r w:rsidRPr="00534C67">
        <w:t xml:space="preserve">n the bread wheat which was grown under </w:t>
      </w:r>
      <w:r w:rsidR="002E20C3">
        <w:t xml:space="preserve">experimental </w:t>
      </w:r>
      <w:r w:rsidRPr="00534C67">
        <w:t xml:space="preserve">field conditions in </w:t>
      </w:r>
      <w:r w:rsidR="006F7940">
        <w:t xml:space="preserve">a </w:t>
      </w:r>
      <w:r w:rsidR="00E267B4" w:rsidRPr="00534C67">
        <w:t>small plot.</w:t>
      </w:r>
      <w:r w:rsidRPr="00534C67">
        <w:t xml:space="preserve"> </w:t>
      </w:r>
      <w:r w:rsidR="00B20CDC" w:rsidRPr="00534C67">
        <w:t xml:space="preserve">The oat came from a single field of ~ 5 ha, while the rye was also from a single field </w:t>
      </w:r>
      <w:r w:rsidR="006F7940">
        <w:t>although</w:t>
      </w:r>
      <w:r w:rsidR="00E267B4" w:rsidRPr="00534C67">
        <w:t xml:space="preserve"> its </w:t>
      </w:r>
      <w:r w:rsidR="007D1EA7" w:rsidRPr="00534C67">
        <w:t>size is unknown.</w:t>
      </w:r>
      <w:r w:rsidRPr="00534C67">
        <w:t xml:space="preserve"> </w:t>
      </w:r>
      <w:r w:rsidR="007D1EA7" w:rsidRPr="00534C67">
        <w:t xml:space="preserve">The bread wheat and barley, cultivated </w:t>
      </w:r>
      <w:r w:rsidR="009212AE" w:rsidRPr="00534C67">
        <w:t xml:space="preserve">or collected </w:t>
      </w:r>
      <w:r w:rsidR="006F7940">
        <w:t xml:space="preserve">from </w:t>
      </w:r>
      <w:r w:rsidR="00B20CDC" w:rsidRPr="00534C67">
        <w:t>experiment</w:t>
      </w:r>
      <w:r w:rsidR="007D1EA7" w:rsidRPr="00534C67">
        <w:t>s</w:t>
      </w:r>
      <w:r w:rsidR="00E267B4" w:rsidRPr="00534C67">
        <w:t>,</w:t>
      </w:r>
      <w:r w:rsidR="007D1EA7" w:rsidRPr="00534C67">
        <w:t xml:space="preserve"> had</w:t>
      </w:r>
      <w:r w:rsidR="009825D7">
        <w:t xml:space="preserve"> </w:t>
      </w:r>
      <w:r w:rsidR="007D1EA7" w:rsidRPr="00534C67">
        <w:t>some degree</w:t>
      </w:r>
      <w:r w:rsidR="00DA1A3F">
        <w:t xml:space="preserve"> of</w:t>
      </w:r>
      <w:r w:rsidR="007D1EA7" w:rsidRPr="00534C67">
        <w:t xml:space="preserve"> </w:t>
      </w:r>
      <w:r w:rsidR="00E267B4" w:rsidRPr="00534C67">
        <w:t xml:space="preserve">uniform </w:t>
      </w:r>
      <w:r w:rsidR="00B20CDC" w:rsidRPr="00534C67">
        <w:t xml:space="preserve">topography and </w:t>
      </w:r>
      <w:r w:rsidR="007D1EA7" w:rsidRPr="00534C67">
        <w:t xml:space="preserve">soil </w:t>
      </w:r>
      <w:r w:rsidR="00B20CDC" w:rsidRPr="00534C67">
        <w:t xml:space="preserve">conditions </w:t>
      </w:r>
      <w:r w:rsidR="007D1EA7" w:rsidRPr="00534C67">
        <w:t>across the small plot</w:t>
      </w:r>
      <w:r w:rsidR="009212AE" w:rsidRPr="00534C67">
        <w:t>/collection areas</w:t>
      </w:r>
      <w:r w:rsidR="00B20CDC" w:rsidRPr="00534C67">
        <w:t xml:space="preserve">. </w:t>
      </w:r>
      <w:r w:rsidR="007D1EA7" w:rsidRPr="00534C67">
        <w:t xml:space="preserve">Oat and </w:t>
      </w:r>
      <w:r w:rsidR="00E267B4" w:rsidRPr="00534C67">
        <w:t>r</w:t>
      </w:r>
      <w:r w:rsidR="007D1EA7" w:rsidRPr="00534C67">
        <w:t>ye</w:t>
      </w:r>
      <w:r w:rsidR="00E267B4" w:rsidRPr="00534C67">
        <w:t xml:space="preserve"> grain</w:t>
      </w:r>
      <w:r w:rsidR="001976FD">
        <w:t>,</w:t>
      </w:r>
      <w:r w:rsidR="00E267B4" w:rsidRPr="00534C67">
        <w:t xml:space="preserve"> however</w:t>
      </w:r>
      <w:r w:rsidR="001976FD">
        <w:t>,</w:t>
      </w:r>
      <w:r w:rsidR="00E267B4" w:rsidRPr="00534C67">
        <w:t xml:space="preserve"> would have high</w:t>
      </w:r>
      <w:r w:rsidR="00DA1A3F">
        <w:t>er</w:t>
      </w:r>
      <w:r w:rsidR="002E20C3">
        <w:t xml:space="preserve"> isotopic</w:t>
      </w:r>
      <w:r w:rsidR="00E267B4" w:rsidRPr="00534C67">
        <w:t xml:space="preserve"> variability due to the wider </w:t>
      </w:r>
      <w:r w:rsidR="007D1EA7" w:rsidRPr="00534C67">
        <w:t>range of cultivation conditions within large fields</w:t>
      </w:r>
      <w:r w:rsidR="006F7940">
        <w:t xml:space="preserve"> affecting</w:t>
      </w:r>
      <w:r w:rsidR="00E267B4" w:rsidRPr="00534C67">
        <w:t xml:space="preserve"> </w:t>
      </w:r>
      <w:r w:rsidR="00F7302B" w:rsidRPr="00534C67">
        <w:t>δ</w:t>
      </w:r>
      <w:r w:rsidR="00F7302B" w:rsidRPr="00534C67">
        <w:rPr>
          <w:vertAlign w:val="superscript"/>
        </w:rPr>
        <w:t>15</w:t>
      </w:r>
      <w:r w:rsidR="00F7302B" w:rsidRPr="00534C67">
        <w:t>N and δ</w:t>
      </w:r>
      <w:r w:rsidR="00F7302B" w:rsidRPr="00534C67">
        <w:rPr>
          <w:vertAlign w:val="superscript"/>
        </w:rPr>
        <w:t>13</w:t>
      </w:r>
      <w:r w:rsidR="00F7302B" w:rsidRPr="00534C67">
        <w:t xml:space="preserve">C values. </w:t>
      </w:r>
    </w:p>
    <w:p w14:paraId="61847372" w14:textId="314DCA1C" w:rsidR="00056BC3" w:rsidRDefault="00056BC3"/>
    <w:p w14:paraId="2932586A" w14:textId="796822D3" w:rsidR="001C7F76" w:rsidRDefault="00056BC3">
      <w:r>
        <w:t>Nitsch et al (2015) attempted t</w:t>
      </w:r>
      <w:r w:rsidR="00E540E0">
        <w:t>o</w:t>
      </w:r>
      <w:r>
        <w:t xml:space="preserve"> calculate the likely range of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values </w:t>
      </w:r>
      <w:r w:rsidR="001C7F76">
        <w:t xml:space="preserve">of </w:t>
      </w:r>
      <w:r>
        <w:t xml:space="preserve">samples from a single growing condition. </w:t>
      </w:r>
      <w:r w:rsidR="001C7F76">
        <w:t>They</w:t>
      </w:r>
      <w:r w:rsidR="00F96146">
        <w:t xml:space="preserve"> used </w:t>
      </w:r>
      <w:r w:rsidR="00F96146" w:rsidRPr="00534C67">
        <w:t xml:space="preserve">the residual </w:t>
      </w:r>
      <w:r w:rsidR="00F96146">
        <w:t>standard error</w:t>
      </w:r>
      <w:r w:rsidR="00F96146" w:rsidRPr="00534C67">
        <w:t xml:space="preserve"> </w:t>
      </w:r>
      <w:r w:rsidR="001C7F76">
        <w:t xml:space="preserve">(SE) </w:t>
      </w:r>
      <w:r w:rsidR="00F96146" w:rsidRPr="00534C67">
        <w:t>of a multiple regression model which account</w:t>
      </w:r>
      <w:r w:rsidR="001C7F76">
        <w:t>ed</w:t>
      </w:r>
      <w:r w:rsidR="00F96146" w:rsidRPr="00534C67">
        <w:t xml:space="preserve"> for the effect of time and temperature</w:t>
      </w:r>
      <w:r w:rsidR="00F96146">
        <w:t xml:space="preserve"> (y = temp(x) + time(x), where y = </w:t>
      </w:r>
      <w:r w:rsidR="00F96146" w:rsidRPr="00CA6EB8">
        <w:t>δ</w:t>
      </w:r>
      <w:r w:rsidR="00F96146" w:rsidRPr="00CA6EB8">
        <w:rPr>
          <w:vertAlign w:val="superscript"/>
        </w:rPr>
        <w:t>13</w:t>
      </w:r>
      <w:r w:rsidR="00F96146" w:rsidRPr="00CA6EB8">
        <w:t>C</w:t>
      </w:r>
      <w:r w:rsidR="00F96146">
        <w:t xml:space="preserve"> or </w:t>
      </w:r>
      <w:r w:rsidR="00F96146" w:rsidRPr="00E94E37">
        <w:t>δ</w:t>
      </w:r>
      <w:r w:rsidR="00F96146" w:rsidRPr="00E94E37">
        <w:rPr>
          <w:vertAlign w:val="superscript"/>
        </w:rPr>
        <w:t>15</w:t>
      </w:r>
      <w:r w:rsidR="00F96146" w:rsidRPr="00E94E37">
        <w:t>N</w:t>
      </w:r>
      <w:r w:rsidR="001C7F76">
        <w:t>)</w:t>
      </w:r>
      <w:r w:rsidR="00E540E0">
        <w:t>. Their calculations</w:t>
      </w:r>
      <w:r w:rsidR="00F96146">
        <w:t xml:space="preserve"> showed that </w:t>
      </w:r>
      <w:r w:rsidR="00392138">
        <w:t xml:space="preserve">0.25‰ for </w:t>
      </w:r>
      <w:r w:rsidR="00392138" w:rsidRPr="00CA6EB8">
        <w:t>δ</w:t>
      </w:r>
      <w:r w:rsidR="00392138" w:rsidRPr="00CA6EB8">
        <w:rPr>
          <w:vertAlign w:val="superscript"/>
        </w:rPr>
        <w:t>13</w:t>
      </w:r>
      <w:r w:rsidR="00392138" w:rsidRPr="00CA6EB8">
        <w:t>C</w:t>
      </w:r>
      <w:r w:rsidR="00392138">
        <w:t xml:space="preserve"> and 0.75‰</w:t>
      </w:r>
      <w:r w:rsidR="00F96146">
        <w:t xml:space="preserve"> </w:t>
      </w:r>
      <w:r w:rsidR="00392138">
        <w:t xml:space="preserve">for </w:t>
      </w:r>
      <w:r w:rsidR="00392138" w:rsidRPr="00E94E37">
        <w:t>δ</w:t>
      </w:r>
      <w:r w:rsidR="00392138" w:rsidRPr="00E94E37">
        <w:rPr>
          <w:vertAlign w:val="superscript"/>
        </w:rPr>
        <w:t>15</w:t>
      </w:r>
      <w:r w:rsidR="00392138" w:rsidRPr="00E94E37">
        <w:t>N</w:t>
      </w:r>
      <w:r w:rsidR="00392138">
        <w:t xml:space="preserve"> could provide a rough estimate of</w:t>
      </w:r>
      <w:r w:rsidR="00391AB9">
        <w:t xml:space="preserve"> the expected population standard error of a give</w:t>
      </w:r>
      <w:r w:rsidR="001C7F76">
        <w:t>n</w:t>
      </w:r>
      <w:r w:rsidR="00391AB9">
        <w:t xml:space="preserve"> growing condition</w:t>
      </w:r>
      <w:r w:rsidR="001C7F76">
        <w:t xml:space="preserve">. Extrapolating from that (1.96 x SE) they calculated that a </w:t>
      </w:r>
      <w:r w:rsidR="00391AB9">
        <w:t>95% CI of ±0.5</w:t>
      </w:r>
      <w:del w:id="294" w:author="Elizabeth Stroud" w:date="2023-01-09T17:00:00Z">
        <w:r w:rsidR="00391AB9" w:rsidDel="007E6618">
          <w:delText xml:space="preserve"> </w:delText>
        </w:r>
      </w:del>
      <w:ins w:id="295" w:author="Elizabeth Stroud" w:date="2023-01-09T17:00:00Z">
        <w:r w:rsidR="007E6618">
          <w:t xml:space="preserve">‰ </w:t>
        </w:r>
      </w:ins>
      <w:r w:rsidR="00391AB9">
        <w:t xml:space="preserve">for </w:t>
      </w:r>
      <w:r w:rsidR="00391AB9" w:rsidRPr="00CA6EB8">
        <w:t>δ</w:t>
      </w:r>
      <w:r w:rsidR="00391AB9" w:rsidRPr="00CA6EB8">
        <w:rPr>
          <w:vertAlign w:val="superscript"/>
        </w:rPr>
        <w:t>13</w:t>
      </w:r>
      <w:r w:rsidR="00391AB9" w:rsidRPr="00CA6EB8">
        <w:t>C</w:t>
      </w:r>
      <w:r w:rsidR="00391AB9">
        <w:t xml:space="preserve"> and ± ~1‰ for </w:t>
      </w:r>
      <w:r w:rsidR="00391AB9" w:rsidRPr="00E94E37">
        <w:t>δ</w:t>
      </w:r>
      <w:r w:rsidR="00391AB9" w:rsidRPr="00E94E37">
        <w:rPr>
          <w:vertAlign w:val="superscript"/>
        </w:rPr>
        <w:t>15</w:t>
      </w:r>
      <w:r w:rsidR="00391AB9" w:rsidRPr="00E94E37">
        <w:t>N</w:t>
      </w:r>
      <w:r w:rsidR="00391AB9">
        <w:t xml:space="preserve"> would account for the variability within a single growing condition (Nitsch et al 2015). </w:t>
      </w:r>
    </w:p>
    <w:p w14:paraId="6190276B" w14:textId="77777777" w:rsidR="001C7F76" w:rsidRDefault="001C7F76"/>
    <w:p w14:paraId="79458A6B" w14:textId="3085002D" w:rsidR="001C7F76" w:rsidRDefault="005F5216">
      <w:r w:rsidRPr="00534C67">
        <w:t xml:space="preserve">The </w:t>
      </w:r>
      <w:r w:rsidR="00EA6A03">
        <w:t>standard error</w:t>
      </w:r>
      <w:r w:rsidRPr="00534C67">
        <w:t xml:space="preserve"> of the species </w:t>
      </w:r>
      <w:r w:rsidR="00391AB9">
        <w:t xml:space="preserve">examined in this paper </w:t>
      </w:r>
      <w:r w:rsidR="00735F6D">
        <w:t>are</w:t>
      </w:r>
      <w:r w:rsidRPr="00534C67">
        <w:t xml:space="preserve"> within a similar range to those of Nitsch et al</w:t>
      </w:r>
      <w:r w:rsidR="00735F6D">
        <w:t>.’s</w:t>
      </w:r>
      <w:r w:rsidRPr="00534C67">
        <w:t xml:space="preserve"> (2015) (</w:t>
      </w:r>
      <w:r w:rsidR="00A721A9">
        <w:t>T</w:t>
      </w:r>
      <w:r w:rsidRPr="00534C67">
        <w:t xml:space="preserve">able </w:t>
      </w:r>
      <w:r w:rsidR="00534C67" w:rsidRPr="00534C67">
        <w:t>7</w:t>
      </w:r>
      <w:r w:rsidRPr="00534C67">
        <w:t xml:space="preserve">). Rye </w:t>
      </w:r>
      <w:r w:rsidR="001C7F76">
        <w:t>ha</w:t>
      </w:r>
      <w:r w:rsidRPr="00534C67">
        <w:t>s the most variable</w:t>
      </w:r>
      <w:r w:rsidR="001C7F76">
        <w:t xml:space="preserve"> </w:t>
      </w:r>
      <w:r w:rsidR="002E20C3">
        <w:t xml:space="preserve">isotopic values </w:t>
      </w:r>
      <w:r w:rsidRPr="00534C67">
        <w:t xml:space="preserve">as noted above, </w:t>
      </w:r>
      <w:r w:rsidR="001C7F76">
        <w:t xml:space="preserve">and its standard error is high for </w:t>
      </w:r>
      <w:r w:rsidR="001C7F76" w:rsidRPr="00E94E37">
        <w:t>δ</w:t>
      </w:r>
      <w:r w:rsidR="001C7F76" w:rsidRPr="00E94E37">
        <w:rPr>
          <w:vertAlign w:val="superscript"/>
        </w:rPr>
        <w:t>15</w:t>
      </w:r>
      <w:r w:rsidR="001C7F76" w:rsidRPr="00E94E37">
        <w:t>N</w:t>
      </w:r>
      <w:r w:rsidR="001C7F76">
        <w:t xml:space="preserve"> </w:t>
      </w:r>
      <w:r w:rsidRPr="00534C67">
        <w:t>but still below 1‰</w:t>
      </w:r>
      <w:r w:rsidR="001976FD">
        <w:t>:</w:t>
      </w:r>
      <w:r w:rsidR="00EA6A03">
        <w:t xml:space="preserve"> similar t</w:t>
      </w:r>
      <w:r w:rsidR="001C7F76">
        <w:t>o the</w:t>
      </w:r>
      <w:r w:rsidR="00EA6A03">
        <w:t xml:space="preserve"> high </w:t>
      </w:r>
      <w:r w:rsidR="00EA6A03" w:rsidRPr="00E94E37">
        <w:t>δ</w:t>
      </w:r>
      <w:r w:rsidR="00EA6A03" w:rsidRPr="00E94E37">
        <w:rPr>
          <w:vertAlign w:val="superscript"/>
        </w:rPr>
        <w:t>15</w:t>
      </w:r>
      <w:r w:rsidR="00EA6A03" w:rsidRPr="00E94E37">
        <w:t>N</w:t>
      </w:r>
      <w:r w:rsidR="00EA6A03">
        <w:t xml:space="preserve"> </w:t>
      </w:r>
      <w:r w:rsidR="001C7F76">
        <w:t>standard error</w:t>
      </w:r>
      <w:r w:rsidR="00EA6A03">
        <w:t xml:space="preserve"> that pea produced in the Nitsch et al</w:t>
      </w:r>
      <w:r w:rsidR="001C7F76">
        <w:t>.</w:t>
      </w:r>
      <w:r w:rsidR="00EA6A03">
        <w:t xml:space="preserve"> study. The variability of </w:t>
      </w:r>
      <w:r w:rsidR="001C7F76">
        <w:t>r</w:t>
      </w:r>
      <w:r w:rsidR="00EA6A03">
        <w:t>ye as mentioned above is mostly a consequence of the large area from which from the material derived (a large modern field).</w:t>
      </w:r>
    </w:p>
    <w:p w14:paraId="4989DCEC" w14:textId="77777777" w:rsidR="001C7F76" w:rsidRDefault="001C7F76"/>
    <w:p w14:paraId="15B1A30D" w14:textId="4132C961" w:rsidR="00804C2D" w:rsidRPr="00534C67" w:rsidRDefault="00A44E69">
      <w:r>
        <w:t>T</w:t>
      </w:r>
      <w:r w:rsidR="00735F6D">
        <w:t>he</w:t>
      </w:r>
      <w:r w:rsidR="00E006F6" w:rsidRPr="00534C67">
        <w:t xml:space="preserve"> </w:t>
      </w:r>
      <w:r w:rsidR="00735F6D">
        <w:t>±~</w:t>
      </w:r>
      <w:r w:rsidR="005F5216" w:rsidRPr="00534C67">
        <w:t>0.5 ‰ and ±~1.0</w:t>
      </w:r>
      <w:r w:rsidR="00735F6D" w:rsidRPr="00534C67">
        <w:t>‰</w:t>
      </w:r>
      <w:r w:rsidR="005F5216" w:rsidRPr="00534C67">
        <w:t xml:space="preserve"> 95</w:t>
      </w:r>
      <w:r w:rsidR="00735F6D" w:rsidRPr="00534C67">
        <w:t>%</w:t>
      </w:r>
      <w:r w:rsidR="005F5216" w:rsidRPr="00534C67">
        <w:t xml:space="preserve"> CI</w:t>
      </w:r>
      <w:r w:rsidR="00735F6D">
        <w:t xml:space="preserve"> </w:t>
      </w:r>
      <w:r w:rsidR="00735F6D" w:rsidRPr="00534C67">
        <w:t>for δ</w:t>
      </w:r>
      <w:r w:rsidR="00735F6D" w:rsidRPr="00534C67">
        <w:rPr>
          <w:vertAlign w:val="superscript"/>
        </w:rPr>
        <w:t>13</w:t>
      </w:r>
      <w:r w:rsidR="00735F6D" w:rsidRPr="00534C67">
        <w:t>C and δ</w:t>
      </w:r>
      <w:r w:rsidR="00735F6D" w:rsidRPr="00534C67">
        <w:rPr>
          <w:vertAlign w:val="superscript"/>
        </w:rPr>
        <w:t>15</w:t>
      </w:r>
      <w:r w:rsidR="00735F6D" w:rsidRPr="00534C67">
        <w:t>N values</w:t>
      </w:r>
      <w:r w:rsidR="001976FD">
        <w:t>,</w:t>
      </w:r>
      <w:r w:rsidR="00735F6D" w:rsidRPr="00534C67">
        <w:t xml:space="preserve"> respectively</w:t>
      </w:r>
      <w:r w:rsidR="00684A44">
        <w:t>,</w:t>
      </w:r>
      <w:r w:rsidR="00735F6D" w:rsidRPr="00534C67">
        <w:t xml:space="preserve"> </w:t>
      </w:r>
      <w:r w:rsidR="00735F6D">
        <w:t>suggested by Nitsch et al. (2015)</w:t>
      </w:r>
      <w:r w:rsidR="007A7297">
        <w:t>,</w:t>
      </w:r>
      <w:r w:rsidR="00735F6D">
        <w:t xml:space="preserve"> </w:t>
      </w:r>
      <w:r w:rsidR="00E006F6" w:rsidRPr="00534C67">
        <w:t>would still</w:t>
      </w:r>
      <w:r w:rsidR="005F5216" w:rsidRPr="00534C67">
        <w:t xml:space="preserve"> account for variability within a single growing </w:t>
      </w:r>
      <w:r w:rsidR="00684A44" w:rsidRPr="00534C67">
        <w:t>co</w:t>
      </w:r>
      <w:r w:rsidR="00684A44">
        <w:t xml:space="preserve">ndition </w:t>
      </w:r>
      <w:r w:rsidR="005F5216" w:rsidRPr="00534C67">
        <w:t>when using bulk samples of ten grains</w:t>
      </w:r>
      <w:r w:rsidR="00735F6D">
        <w:t xml:space="preserve"> for the species examined within this stud</w:t>
      </w:r>
      <w:r w:rsidR="007A7297">
        <w:t>y</w:t>
      </w:r>
      <w:r w:rsidR="00735F6D">
        <w:t xml:space="preserve">. </w:t>
      </w:r>
      <w:r w:rsidR="00EA6A03">
        <w:t>S</w:t>
      </w:r>
      <w:r w:rsidR="00C674BF">
        <w:t xml:space="preserve">tudies using bulk samples </w:t>
      </w:r>
      <w:r w:rsidR="002E20C3">
        <w:t xml:space="preserve">of multiple grains </w:t>
      </w:r>
      <w:r w:rsidR="00C674BF">
        <w:t xml:space="preserve">of </w:t>
      </w:r>
      <w:r w:rsidR="00684A44">
        <w:t>wheat, rye, oat or barley</w:t>
      </w:r>
      <w:r w:rsidR="00C674BF">
        <w:t xml:space="preserve"> should interpret results with the understanding that the </w:t>
      </w:r>
      <w:r w:rsidR="00C674BF" w:rsidRPr="00CA6EB8">
        <w:t>δ</w:t>
      </w:r>
      <w:r w:rsidR="00C674BF" w:rsidRPr="00CA6EB8">
        <w:rPr>
          <w:vertAlign w:val="superscript"/>
        </w:rPr>
        <w:t>13</w:t>
      </w:r>
      <w:r w:rsidR="00C674BF" w:rsidRPr="00CA6EB8">
        <w:t>C</w:t>
      </w:r>
      <w:r w:rsidR="00C674BF">
        <w:t xml:space="preserve"> and </w:t>
      </w:r>
      <w:r w:rsidR="00C674BF" w:rsidRPr="00E94E37">
        <w:t>δ</w:t>
      </w:r>
      <w:r w:rsidR="00C674BF" w:rsidRPr="00E94E37">
        <w:rPr>
          <w:vertAlign w:val="superscript"/>
        </w:rPr>
        <w:t>15</w:t>
      </w:r>
      <w:r w:rsidR="00C674BF" w:rsidRPr="00E94E37">
        <w:t>N</w:t>
      </w:r>
      <w:r w:rsidR="00C674BF">
        <w:t xml:space="preserve"> values are only 95% likely to represent the true population mean using a confidence range of ±0.5‰ and ±1.0‰ respectively. </w:t>
      </w:r>
      <w:r w:rsidR="00684A44">
        <w:t>Thus,</w:t>
      </w:r>
      <w:r w:rsidR="00C674BF">
        <w:t xml:space="preserve"> </w:t>
      </w:r>
      <w:r w:rsidR="002F2B35">
        <w:t>as Nitsch et al (2015) pointed out</w:t>
      </w:r>
      <w:r w:rsidR="001976FD">
        <w:t>,</w:t>
      </w:r>
      <w:r w:rsidR="002F2B35">
        <w:t xml:space="preserve"> </w:t>
      </w:r>
      <w:r w:rsidR="00C674BF">
        <w:t>any difference in isotopic means of less than 0.5‰</w:t>
      </w:r>
      <w:r w:rsidR="00684A44">
        <w:t xml:space="preserve"> </w:t>
      </w:r>
      <w:r w:rsidR="00C674BF">
        <w:t>(</w:t>
      </w:r>
      <w:r w:rsidR="00C674BF" w:rsidRPr="00CA6EB8">
        <w:t>δ</w:t>
      </w:r>
      <w:r w:rsidR="00C674BF" w:rsidRPr="00CA6EB8">
        <w:rPr>
          <w:vertAlign w:val="superscript"/>
        </w:rPr>
        <w:t>13</w:t>
      </w:r>
      <w:r w:rsidR="00C674BF" w:rsidRPr="00CA6EB8">
        <w:t>C</w:t>
      </w:r>
      <w:r w:rsidR="00C674BF">
        <w:t>) and 1.0‰ (</w:t>
      </w:r>
      <w:r w:rsidR="00C674BF" w:rsidRPr="00E94E37">
        <w:t>δ</w:t>
      </w:r>
      <w:r w:rsidR="00C674BF" w:rsidRPr="00E94E37">
        <w:rPr>
          <w:vertAlign w:val="superscript"/>
        </w:rPr>
        <w:t>15</w:t>
      </w:r>
      <w:r w:rsidR="00C674BF" w:rsidRPr="00E94E37">
        <w:t>N</w:t>
      </w:r>
      <w:r w:rsidR="00C674BF">
        <w:t>) should not be interpreted as significant.</w:t>
      </w:r>
    </w:p>
    <w:p w14:paraId="0ED779F7" w14:textId="77777777" w:rsidR="00BE4F63" w:rsidRDefault="00BE4F63">
      <w:pPr>
        <w:rPr>
          <w:rFonts w:ascii="Calibri (Body)" w:hAnsi="Calibri (Body)"/>
        </w:rPr>
      </w:pPr>
    </w:p>
    <w:p w14:paraId="334AE0EE" w14:textId="0955559A" w:rsidR="001D6A34" w:rsidRPr="00BE4F63" w:rsidRDefault="001D6A34">
      <w:pPr>
        <w:rPr>
          <w:sz w:val="20"/>
          <w:szCs w:val="20"/>
        </w:rPr>
      </w:pPr>
      <w:r w:rsidRPr="00BE4F63">
        <w:rPr>
          <w:sz w:val="20"/>
          <w:szCs w:val="20"/>
        </w:rPr>
        <w:t xml:space="preserve">Table </w:t>
      </w:r>
      <w:r w:rsidR="00534C67">
        <w:rPr>
          <w:sz w:val="20"/>
          <w:szCs w:val="20"/>
        </w:rPr>
        <w:t>7</w:t>
      </w:r>
      <w:r w:rsidRPr="00BE4F63">
        <w:rPr>
          <w:sz w:val="20"/>
          <w:szCs w:val="20"/>
        </w:rPr>
        <w:t xml:space="preserve">. The residual standard error of a multiple regression model accounting for the effects of time and temperature (as per Nitsch et al 2015). </w:t>
      </w:r>
    </w:p>
    <w:tbl>
      <w:tblPr>
        <w:tblStyle w:val="TableGrid"/>
        <w:tblW w:w="0" w:type="auto"/>
        <w:tblLook w:val="04A0" w:firstRow="1" w:lastRow="0" w:firstColumn="1" w:lastColumn="0" w:noHBand="0" w:noVBand="1"/>
        <w:tblPrChange w:id="296" w:author="Elizabeth Stroud" w:date="2023-01-09T17:18:00Z">
          <w:tblPr>
            <w:tblStyle w:val="TableGrid"/>
            <w:tblW w:w="0" w:type="auto"/>
            <w:tblLook w:val="04A0" w:firstRow="1" w:lastRow="0" w:firstColumn="1" w:lastColumn="0" w:noHBand="0" w:noVBand="1"/>
          </w:tblPr>
        </w:tblPrChange>
      </w:tblPr>
      <w:tblGrid>
        <w:gridCol w:w="1634"/>
        <w:gridCol w:w="1634"/>
        <w:gridCol w:w="1634"/>
        <w:tblGridChange w:id="297">
          <w:tblGrid>
            <w:gridCol w:w="1414"/>
            <w:gridCol w:w="1414"/>
            <w:gridCol w:w="1414"/>
          </w:tblGrid>
        </w:tblGridChange>
      </w:tblGrid>
      <w:tr w:rsidR="00804C2D" w:rsidRPr="00F90B08" w14:paraId="44A752A9" w14:textId="77777777" w:rsidTr="00F16112">
        <w:trPr>
          <w:trHeight w:val="219"/>
          <w:trPrChange w:id="298" w:author="Elizabeth Stroud" w:date="2023-01-09T17:18:00Z">
            <w:trPr>
              <w:trHeight w:val="253"/>
            </w:trPr>
          </w:trPrChange>
        </w:trPr>
        <w:tc>
          <w:tcPr>
            <w:tcW w:w="1634" w:type="dxa"/>
            <w:tcPrChange w:id="299" w:author="Elizabeth Stroud" w:date="2023-01-09T17:18:00Z">
              <w:tcPr>
                <w:tcW w:w="1414" w:type="dxa"/>
              </w:tcPr>
            </w:tcPrChange>
          </w:tcPr>
          <w:p w14:paraId="1A4B2B47" w14:textId="1B565C33" w:rsidR="00804C2D" w:rsidRPr="00F90B08" w:rsidRDefault="00804C2D">
            <w:pPr>
              <w:rPr>
                <w:sz w:val="22"/>
                <w:szCs w:val="22"/>
              </w:rPr>
            </w:pPr>
            <w:r w:rsidRPr="00F90B08">
              <w:rPr>
                <w:sz w:val="22"/>
                <w:szCs w:val="22"/>
              </w:rPr>
              <w:t>Taxon</w:t>
            </w:r>
          </w:p>
        </w:tc>
        <w:tc>
          <w:tcPr>
            <w:tcW w:w="1634" w:type="dxa"/>
            <w:tcPrChange w:id="300" w:author="Elizabeth Stroud" w:date="2023-01-09T17:18:00Z">
              <w:tcPr>
                <w:tcW w:w="1414" w:type="dxa"/>
              </w:tcPr>
            </w:tcPrChange>
          </w:tcPr>
          <w:p w14:paraId="50C7F8AB" w14:textId="4C3CDA6C" w:rsidR="00804C2D" w:rsidRPr="00F90B08" w:rsidRDefault="00804C2D">
            <w:pPr>
              <w:rPr>
                <w:sz w:val="22"/>
                <w:szCs w:val="22"/>
              </w:rPr>
            </w:pPr>
            <w:r w:rsidRPr="00F90B08">
              <w:rPr>
                <w:sz w:val="22"/>
                <w:szCs w:val="22"/>
              </w:rPr>
              <w:t>δ</w:t>
            </w:r>
            <w:r w:rsidRPr="00F90B08">
              <w:rPr>
                <w:sz w:val="22"/>
                <w:szCs w:val="22"/>
                <w:vertAlign w:val="superscript"/>
              </w:rPr>
              <w:t>13</w:t>
            </w:r>
            <w:r w:rsidRPr="00F90B08">
              <w:rPr>
                <w:sz w:val="22"/>
                <w:szCs w:val="22"/>
              </w:rPr>
              <w:t xml:space="preserve">C </w:t>
            </w:r>
            <w:r w:rsidR="005A1588" w:rsidRPr="00F90B08">
              <w:rPr>
                <w:sz w:val="22"/>
                <w:szCs w:val="22"/>
              </w:rPr>
              <w:t>(‰)</w:t>
            </w:r>
          </w:p>
        </w:tc>
        <w:tc>
          <w:tcPr>
            <w:tcW w:w="1634" w:type="dxa"/>
            <w:tcPrChange w:id="301" w:author="Elizabeth Stroud" w:date="2023-01-09T17:18:00Z">
              <w:tcPr>
                <w:tcW w:w="1414" w:type="dxa"/>
              </w:tcPr>
            </w:tcPrChange>
          </w:tcPr>
          <w:p w14:paraId="229B8E1A" w14:textId="324F1DB7" w:rsidR="00804C2D" w:rsidRPr="00F90B08" w:rsidRDefault="005A1588">
            <w:pPr>
              <w:rPr>
                <w:sz w:val="22"/>
                <w:szCs w:val="22"/>
              </w:rPr>
            </w:pPr>
            <w:r w:rsidRPr="00F90B08">
              <w:rPr>
                <w:sz w:val="22"/>
                <w:szCs w:val="22"/>
              </w:rPr>
              <w:t>δ</w:t>
            </w:r>
            <w:r w:rsidRPr="00F90B08">
              <w:rPr>
                <w:sz w:val="22"/>
                <w:szCs w:val="22"/>
                <w:vertAlign w:val="superscript"/>
              </w:rPr>
              <w:t>15</w:t>
            </w:r>
            <w:r w:rsidRPr="00F90B08">
              <w:rPr>
                <w:sz w:val="22"/>
                <w:szCs w:val="22"/>
              </w:rPr>
              <w:t xml:space="preserve">N (‰) </w:t>
            </w:r>
          </w:p>
        </w:tc>
      </w:tr>
      <w:tr w:rsidR="00804C2D" w:rsidRPr="00F90B08" w14:paraId="3DE3DC62" w14:textId="77777777" w:rsidTr="00F16112">
        <w:trPr>
          <w:trHeight w:val="211"/>
          <w:trPrChange w:id="302" w:author="Elizabeth Stroud" w:date="2023-01-09T17:18:00Z">
            <w:trPr>
              <w:trHeight w:val="244"/>
            </w:trPr>
          </w:trPrChange>
        </w:trPr>
        <w:tc>
          <w:tcPr>
            <w:tcW w:w="1634" w:type="dxa"/>
            <w:tcPrChange w:id="303" w:author="Elizabeth Stroud" w:date="2023-01-09T17:18:00Z">
              <w:tcPr>
                <w:tcW w:w="1414" w:type="dxa"/>
              </w:tcPr>
            </w:tcPrChange>
          </w:tcPr>
          <w:p w14:paraId="621B07B7" w14:textId="617DFF80" w:rsidR="00804C2D" w:rsidRPr="00F90B08" w:rsidRDefault="005A1588">
            <w:pPr>
              <w:rPr>
                <w:sz w:val="22"/>
                <w:szCs w:val="22"/>
              </w:rPr>
            </w:pPr>
            <w:r w:rsidRPr="00F90B08">
              <w:rPr>
                <w:sz w:val="22"/>
                <w:szCs w:val="22"/>
              </w:rPr>
              <w:t>Bread Wheat</w:t>
            </w:r>
          </w:p>
        </w:tc>
        <w:tc>
          <w:tcPr>
            <w:tcW w:w="1634" w:type="dxa"/>
            <w:tcPrChange w:id="304" w:author="Elizabeth Stroud" w:date="2023-01-09T17:18:00Z">
              <w:tcPr>
                <w:tcW w:w="1414" w:type="dxa"/>
              </w:tcPr>
            </w:tcPrChange>
          </w:tcPr>
          <w:p w14:paraId="4203EE04" w14:textId="30602897" w:rsidR="00804C2D" w:rsidRPr="00F90B08" w:rsidRDefault="005A1588">
            <w:pPr>
              <w:rPr>
                <w:sz w:val="22"/>
                <w:szCs w:val="22"/>
              </w:rPr>
            </w:pPr>
            <w:r w:rsidRPr="00F90B08">
              <w:rPr>
                <w:sz w:val="22"/>
                <w:szCs w:val="22"/>
              </w:rPr>
              <w:t>0.1</w:t>
            </w:r>
            <w:r w:rsidR="00C322A4">
              <w:rPr>
                <w:sz w:val="22"/>
                <w:szCs w:val="22"/>
              </w:rPr>
              <w:t>9</w:t>
            </w:r>
          </w:p>
        </w:tc>
        <w:tc>
          <w:tcPr>
            <w:tcW w:w="1634" w:type="dxa"/>
            <w:tcPrChange w:id="305" w:author="Elizabeth Stroud" w:date="2023-01-09T17:18:00Z">
              <w:tcPr>
                <w:tcW w:w="1414" w:type="dxa"/>
              </w:tcPr>
            </w:tcPrChange>
          </w:tcPr>
          <w:p w14:paraId="2BCEF6EE" w14:textId="30255A3A" w:rsidR="00804C2D" w:rsidRPr="00F90B08" w:rsidRDefault="005A1588">
            <w:pPr>
              <w:rPr>
                <w:sz w:val="22"/>
                <w:szCs w:val="22"/>
              </w:rPr>
            </w:pPr>
            <w:r w:rsidRPr="00F90B08">
              <w:rPr>
                <w:sz w:val="22"/>
                <w:szCs w:val="22"/>
              </w:rPr>
              <w:t>0.</w:t>
            </w:r>
            <w:r w:rsidR="00690928" w:rsidRPr="00F90B08">
              <w:rPr>
                <w:sz w:val="22"/>
                <w:szCs w:val="22"/>
              </w:rPr>
              <w:t>4</w:t>
            </w:r>
            <w:r w:rsidR="00690928">
              <w:rPr>
                <w:sz w:val="22"/>
                <w:szCs w:val="22"/>
              </w:rPr>
              <w:t>3</w:t>
            </w:r>
          </w:p>
        </w:tc>
      </w:tr>
      <w:tr w:rsidR="00804C2D" w:rsidRPr="00F90B08" w14:paraId="73EA947C" w14:textId="77777777" w:rsidTr="00F16112">
        <w:trPr>
          <w:trHeight w:val="219"/>
          <w:trPrChange w:id="306" w:author="Elizabeth Stroud" w:date="2023-01-09T17:18:00Z">
            <w:trPr>
              <w:trHeight w:val="253"/>
            </w:trPr>
          </w:trPrChange>
        </w:trPr>
        <w:tc>
          <w:tcPr>
            <w:tcW w:w="1634" w:type="dxa"/>
            <w:tcPrChange w:id="307" w:author="Elizabeth Stroud" w:date="2023-01-09T17:18:00Z">
              <w:tcPr>
                <w:tcW w:w="1414" w:type="dxa"/>
              </w:tcPr>
            </w:tcPrChange>
          </w:tcPr>
          <w:p w14:paraId="698A5FDC" w14:textId="353B4ADE" w:rsidR="00804C2D" w:rsidRPr="00F90B08" w:rsidRDefault="00F16112">
            <w:pPr>
              <w:rPr>
                <w:sz w:val="22"/>
                <w:szCs w:val="22"/>
              </w:rPr>
            </w:pPr>
            <w:ins w:id="308" w:author="Elizabeth Stroud" w:date="2023-01-09T17:18:00Z">
              <w:r>
                <w:rPr>
                  <w:sz w:val="22"/>
                  <w:szCs w:val="22"/>
                </w:rPr>
                <w:t>Hulled b</w:t>
              </w:r>
            </w:ins>
            <w:del w:id="309" w:author="Elizabeth Stroud" w:date="2023-01-09T17:18:00Z">
              <w:r w:rsidR="005A1588" w:rsidRPr="00F90B08" w:rsidDel="00F16112">
                <w:rPr>
                  <w:sz w:val="22"/>
                  <w:szCs w:val="22"/>
                </w:rPr>
                <w:delText>B</w:delText>
              </w:r>
            </w:del>
            <w:r w:rsidR="005A1588" w:rsidRPr="00F90B08">
              <w:rPr>
                <w:sz w:val="22"/>
                <w:szCs w:val="22"/>
              </w:rPr>
              <w:t>arley</w:t>
            </w:r>
          </w:p>
        </w:tc>
        <w:tc>
          <w:tcPr>
            <w:tcW w:w="1634" w:type="dxa"/>
            <w:tcPrChange w:id="310" w:author="Elizabeth Stroud" w:date="2023-01-09T17:18:00Z">
              <w:tcPr>
                <w:tcW w:w="1414" w:type="dxa"/>
              </w:tcPr>
            </w:tcPrChange>
          </w:tcPr>
          <w:p w14:paraId="7C8C66F7" w14:textId="5C0877DB" w:rsidR="00804C2D" w:rsidRPr="00F90B08" w:rsidRDefault="005A1588">
            <w:pPr>
              <w:rPr>
                <w:sz w:val="22"/>
                <w:szCs w:val="22"/>
              </w:rPr>
            </w:pPr>
            <w:r w:rsidRPr="00F90B08">
              <w:rPr>
                <w:sz w:val="22"/>
                <w:szCs w:val="22"/>
              </w:rPr>
              <w:t>0.</w:t>
            </w:r>
            <w:r w:rsidR="002462D3" w:rsidRPr="00F90B08">
              <w:rPr>
                <w:sz w:val="22"/>
                <w:szCs w:val="22"/>
              </w:rPr>
              <w:t>2</w:t>
            </w:r>
            <w:r w:rsidR="002462D3">
              <w:rPr>
                <w:sz w:val="22"/>
                <w:szCs w:val="22"/>
              </w:rPr>
              <w:t>5</w:t>
            </w:r>
          </w:p>
        </w:tc>
        <w:tc>
          <w:tcPr>
            <w:tcW w:w="1634" w:type="dxa"/>
            <w:tcPrChange w:id="311" w:author="Elizabeth Stroud" w:date="2023-01-09T17:18:00Z">
              <w:tcPr>
                <w:tcW w:w="1414" w:type="dxa"/>
              </w:tcPr>
            </w:tcPrChange>
          </w:tcPr>
          <w:p w14:paraId="31570F16" w14:textId="6DD65CB7" w:rsidR="00804C2D" w:rsidRPr="00F90B08" w:rsidRDefault="005A1588">
            <w:pPr>
              <w:rPr>
                <w:sz w:val="22"/>
                <w:szCs w:val="22"/>
              </w:rPr>
            </w:pPr>
            <w:r w:rsidRPr="00F90B08">
              <w:rPr>
                <w:sz w:val="22"/>
                <w:szCs w:val="22"/>
              </w:rPr>
              <w:t>0.48</w:t>
            </w:r>
          </w:p>
        </w:tc>
      </w:tr>
      <w:tr w:rsidR="00804C2D" w:rsidRPr="00F90B08" w14:paraId="2307FC31" w14:textId="77777777" w:rsidTr="00F16112">
        <w:trPr>
          <w:trHeight w:val="219"/>
          <w:trPrChange w:id="312" w:author="Elizabeth Stroud" w:date="2023-01-09T17:18:00Z">
            <w:trPr>
              <w:trHeight w:val="253"/>
            </w:trPr>
          </w:trPrChange>
        </w:trPr>
        <w:tc>
          <w:tcPr>
            <w:tcW w:w="1634" w:type="dxa"/>
            <w:tcPrChange w:id="313" w:author="Elizabeth Stroud" w:date="2023-01-09T17:18:00Z">
              <w:tcPr>
                <w:tcW w:w="1414" w:type="dxa"/>
              </w:tcPr>
            </w:tcPrChange>
          </w:tcPr>
          <w:p w14:paraId="094F3C8E" w14:textId="3A736995" w:rsidR="00804C2D" w:rsidRPr="00F90B08" w:rsidRDefault="005A1588">
            <w:pPr>
              <w:rPr>
                <w:sz w:val="22"/>
                <w:szCs w:val="22"/>
              </w:rPr>
            </w:pPr>
            <w:r w:rsidRPr="00F90B08">
              <w:rPr>
                <w:sz w:val="22"/>
                <w:szCs w:val="22"/>
              </w:rPr>
              <w:t>Rye</w:t>
            </w:r>
          </w:p>
        </w:tc>
        <w:tc>
          <w:tcPr>
            <w:tcW w:w="1634" w:type="dxa"/>
            <w:tcPrChange w:id="314" w:author="Elizabeth Stroud" w:date="2023-01-09T17:18:00Z">
              <w:tcPr>
                <w:tcW w:w="1414" w:type="dxa"/>
              </w:tcPr>
            </w:tcPrChange>
          </w:tcPr>
          <w:p w14:paraId="3FD2CF74" w14:textId="0691A241" w:rsidR="00804C2D" w:rsidRPr="00F90B08" w:rsidRDefault="005A1588">
            <w:pPr>
              <w:rPr>
                <w:sz w:val="22"/>
                <w:szCs w:val="22"/>
              </w:rPr>
            </w:pPr>
            <w:r w:rsidRPr="00F90B08">
              <w:rPr>
                <w:sz w:val="22"/>
                <w:szCs w:val="22"/>
              </w:rPr>
              <w:t>0.33</w:t>
            </w:r>
          </w:p>
        </w:tc>
        <w:tc>
          <w:tcPr>
            <w:tcW w:w="1634" w:type="dxa"/>
            <w:tcPrChange w:id="315" w:author="Elizabeth Stroud" w:date="2023-01-09T17:18:00Z">
              <w:tcPr>
                <w:tcW w:w="1414" w:type="dxa"/>
              </w:tcPr>
            </w:tcPrChange>
          </w:tcPr>
          <w:p w14:paraId="156D7401" w14:textId="406EF928" w:rsidR="00804C2D" w:rsidRPr="00F90B08" w:rsidRDefault="005A1588">
            <w:pPr>
              <w:rPr>
                <w:sz w:val="22"/>
                <w:szCs w:val="22"/>
              </w:rPr>
            </w:pPr>
            <w:r w:rsidRPr="00F90B08">
              <w:rPr>
                <w:sz w:val="22"/>
                <w:szCs w:val="22"/>
              </w:rPr>
              <w:t>0.</w:t>
            </w:r>
            <w:r w:rsidR="00690928">
              <w:rPr>
                <w:sz w:val="22"/>
                <w:szCs w:val="22"/>
              </w:rPr>
              <w:t>9</w:t>
            </w:r>
            <w:r w:rsidR="002462D3">
              <w:rPr>
                <w:sz w:val="22"/>
                <w:szCs w:val="22"/>
              </w:rPr>
              <w:t>3</w:t>
            </w:r>
          </w:p>
        </w:tc>
      </w:tr>
      <w:tr w:rsidR="00804C2D" w:rsidRPr="00F90B08" w14:paraId="2D898A1C" w14:textId="77777777" w:rsidTr="00F16112">
        <w:trPr>
          <w:trHeight w:val="211"/>
          <w:trPrChange w:id="316" w:author="Elizabeth Stroud" w:date="2023-01-09T17:18:00Z">
            <w:trPr>
              <w:trHeight w:val="244"/>
            </w:trPr>
          </w:trPrChange>
        </w:trPr>
        <w:tc>
          <w:tcPr>
            <w:tcW w:w="1634" w:type="dxa"/>
            <w:tcPrChange w:id="317" w:author="Elizabeth Stroud" w:date="2023-01-09T17:18:00Z">
              <w:tcPr>
                <w:tcW w:w="1414" w:type="dxa"/>
              </w:tcPr>
            </w:tcPrChange>
          </w:tcPr>
          <w:p w14:paraId="0462B5A0" w14:textId="3DE9BBBF" w:rsidR="00804C2D" w:rsidRPr="00F90B08" w:rsidRDefault="005A1588">
            <w:pPr>
              <w:rPr>
                <w:sz w:val="22"/>
                <w:szCs w:val="22"/>
              </w:rPr>
            </w:pPr>
            <w:r w:rsidRPr="00F90B08">
              <w:rPr>
                <w:sz w:val="22"/>
                <w:szCs w:val="22"/>
              </w:rPr>
              <w:t>Oat</w:t>
            </w:r>
          </w:p>
        </w:tc>
        <w:tc>
          <w:tcPr>
            <w:tcW w:w="1634" w:type="dxa"/>
            <w:tcPrChange w:id="318" w:author="Elizabeth Stroud" w:date="2023-01-09T17:18:00Z">
              <w:tcPr>
                <w:tcW w:w="1414" w:type="dxa"/>
              </w:tcPr>
            </w:tcPrChange>
          </w:tcPr>
          <w:p w14:paraId="59DE7C16" w14:textId="4A47661E" w:rsidR="00804C2D" w:rsidRPr="00F90B08" w:rsidRDefault="005A1588">
            <w:pPr>
              <w:rPr>
                <w:sz w:val="22"/>
                <w:szCs w:val="22"/>
              </w:rPr>
            </w:pPr>
            <w:r w:rsidRPr="00F90B08">
              <w:rPr>
                <w:sz w:val="22"/>
                <w:szCs w:val="22"/>
              </w:rPr>
              <w:t>0.3</w:t>
            </w:r>
            <w:r w:rsidR="00690928">
              <w:rPr>
                <w:sz w:val="22"/>
                <w:szCs w:val="22"/>
              </w:rPr>
              <w:t>8</w:t>
            </w:r>
          </w:p>
        </w:tc>
        <w:tc>
          <w:tcPr>
            <w:tcW w:w="1634" w:type="dxa"/>
            <w:tcPrChange w:id="319" w:author="Elizabeth Stroud" w:date="2023-01-09T17:18:00Z">
              <w:tcPr>
                <w:tcW w:w="1414" w:type="dxa"/>
              </w:tcPr>
            </w:tcPrChange>
          </w:tcPr>
          <w:p w14:paraId="474B4457" w14:textId="6C5B7F8A" w:rsidR="00804C2D" w:rsidRPr="00F90B08" w:rsidRDefault="005A1588">
            <w:pPr>
              <w:rPr>
                <w:sz w:val="22"/>
                <w:szCs w:val="22"/>
              </w:rPr>
            </w:pPr>
            <w:r w:rsidRPr="00F90B08">
              <w:rPr>
                <w:sz w:val="22"/>
                <w:szCs w:val="22"/>
              </w:rPr>
              <w:t>0.</w:t>
            </w:r>
            <w:r w:rsidR="00690928" w:rsidRPr="00F90B08">
              <w:rPr>
                <w:sz w:val="22"/>
                <w:szCs w:val="22"/>
              </w:rPr>
              <w:t>5</w:t>
            </w:r>
            <w:r w:rsidR="00690928">
              <w:rPr>
                <w:sz w:val="22"/>
                <w:szCs w:val="22"/>
              </w:rPr>
              <w:t>3</w:t>
            </w:r>
          </w:p>
        </w:tc>
      </w:tr>
    </w:tbl>
    <w:p w14:paraId="28E78F74" w14:textId="567727B6" w:rsidR="003D49F9" w:rsidRDefault="003D49F9"/>
    <w:p w14:paraId="763974A2" w14:textId="788461E7" w:rsidR="0037205B" w:rsidRPr="0037205B" w:rsidRDefault="00431E7A" w:rsidP="00A721A9">
      <w:pPr>
        <w:pStyle w:val="Heading4"/>
      </w:pPr>
      <w:r>
        <w:t xml:space="preserve">5. </w:t>
      </w:r>
      <w:r w:rsidR="003D49F9">
        <w:t>Discussion</w:t>
      </w:r>
    </w:p>
    <w:p w14:paraId="5FFE4DC3" w14:textId="6AA42B58" w:rsidR="000C49D3" w:rsidRDefault="0016667D" w:rsidP="000C49D3">
      <w:r>
        <w:t xml:space="preserve">This study </w:t>
      </w:r>
      <w:r w:rsidR="00F517DF">
        <w:t xml:space="preserve">has shown that </w:t>
      </w:r>
      <w:r w:rsidR="0007739E">
        <w:t xml:space="preserve">while </w:t>
      </w:r>
      <w:r w:rsidR="00D83B8C">
        <w:t>the effect of heat on</w:t>
      </w:r>
      <w:r w:rsidR="00772F6D">
        <w:t xml:space="preserve"> crop grain morphology and </w:t>
      </w:r>
      <w:r w:rsidR="00772F6D" w:rsidRPr="00EA57DB">
        <w:t>δ</w:t>
      </w:r>
      <w:r w:rsidR="00772F6D" w:rsidRPr="00EA57DB">
        <w:rPr>
          <w:vertAlign w:val="superscript"/>
        </w:rPr>
        <w:t>15</w:t>
      </w:r>
      <w:r w:rsidR="00772F6D" w:rsidRPr="00EA57DB">
        <w:t>N</w:t>
      </w:r>
      <w:r w:rsidR="00772F6D">
        <w:t xml:space="preserve"> and </w:t>
      </w:r>
      <w:r w:rsidR="00772F6D" w:rsidRPr="002E4E08">
        <w:t>δ</w:t>
      </w:r>
      <w:r w:rsidR="00772F6D" w:rsidRPr="002E4E08">
        <w:rPr>
          <w:vertAlign w:val="superscript"/>
        </w:rPr>
        <w:t>13</w:t>
      </w:r>
      <w:r w:rsidR="00772F6D" w:rsidRPr="002E4E08">
        <w:t>C</w:t>
      </w:r>
      <w:r w:rsidR="00772F6D">
        <w:t xml:space="preserve"> </w:t>
      </w:r>
      <w:r w:rsidR="006A66B1">
        <w:t>values</w:t>
      </w:r>
      <w:r w:rsidR="00772F6D">
        <w:t xml:space="preserve"> </w:t>
      </w:r>
      <w:r w:rsidR="00D530D4">
        <w:t xml:space="preserve">follow broadly </w:t>
      </w:r>
      <w:r w:rsidR="00F517DF">
        <w:t>similar patterns to previous studies</w:t>
      </w:r>
      <w:r w:rsidR="00B91F6A">
        <w:t>,</w:t>
      </w:r>
      <w:r w:rsidR="003D0372">
        <w:t xml:space="preserve"> </w:t>
      </w:r>
      <w:r w:rsidR="0007739E">
        <w:t xml:space="preserve">there is </w:t>
      </w:r>
      <w:r w:rsidR="003D0372">
        <w:t>some variation</w:t>
      </w:r>
      <w:r w:rsidR="00AD5C24">
        <w:t xml:space="preserve"> </w:t>
      </w:r>
      <w:r w:rsidR="0007739E">
        <w:t xml:space="preserve">between taxa and that this </w:t>
      </w:r>
      <w:r w:rsidR="00AD5C24">
        <w:t xml:space="preserve">needs to </w:t>
      </w:r>
      <w:r w:rsidR="007500BA">
        <w:t xml:space="preserve">be </w:t>
      </w:r>
      <w:r w:rsidR="00AD5C24">
        <w:t xml:space="preserve">accounted for in </w:t>
      </w:r>
      <w:r w:rsidR="002B79CC">
        <w:t>isotopic analysis</w:t>
      </w:r>
      <w:r w:rsidR="00AD5C24">
        <w:t xml:space="preserve">. </w:t>
      </w:r>
      <w:r w:rsidR="001A55EC">
        <w:t>At 230</w:t>
      </w:r>
      <w:r w:rsidR="001A55EC">
        <w:sym w:font="Symbol" w:char="F0B0"/>
      </w:r>
      <w:r w:rsidR="001A55EC">
        <w:t>C after 4 hours, t</w:t>
      </w:r>
      <w:r w:rsidR="004064A7">
        <w:t>he grain</w:t>
      </w:r>
      <w:r w:rsidR="000C281F">
        <w:t xml:space="preserve"> of the four species</w:t>
      </w:r>
      <w:r w:rsidR="004064A7">
        <w:t xml:space="preserve"> </w:t>
      </w:r>
      <w:r w:rsidR="000C281F">
        <w:t>become</w:t>
      </w:r>
      <w:r w:rsidR="004064A7">
        <w:t xml:space="preserve"> </w:t>
      </w:r>
      <w:r w:rsidR="000A1CFE">
        <w:t>‘charred’</w:t>
      </w:r>
      <w:r w:rsidR="000C281F">
        <w:t>,</w:t>
      </w:r>
      <w:r w:rsidR="000A1CFE">
        <w:t xml:space="preserve"> </w:t>
      </w:r>
      <w:proofErr w:type="gramStart"/>
      <w:r w:rsidR="003C13DF">
        <w:t>i.e.</w:t>
      </w:r>
      <w:proofErr w:type="gramEnd"/>
      <w:r w:rsidR="003C13DF">
        <w:t xml:space="preserve"> </w:t>
      </w:r>
      <w:r w:rsidR="000A1CFE">
        <w:t>pre-dominan</w:t>
      </w:r>
      <w:r w:rsidR="00D82C00">
        <w:t>t</w:t>
      </w:r>
      <w:r w:rsidR="000A1CFE">
        <w:t>ly blackened across the cut section</w:t>
      </w:r>
      <w:r w:rsidR="000C281F">
        <w:t>,</w:t>
      </w:r>
      <w:r w:rsidR="000A1CFE">
        <w:t xml:space="preserve"> </w:t>
      </w:r>
      <w:r w:rsidR="00605668">
        <w:t xml:space="preserve">level of grain distortion is low and identification to species level is </w:t>
      </w:r>
      <w:r w:rsidR="00D43D02">
        <w:t>relatively straightforward</w:t>
      </w:r>
      <w:r w:rsidR="003328D8">
        <w:t>,</w:t>
      </w:r>
      <w:r w:rsidR="003C13DF">
        <w:t xml:space="preserve"> and the internal cell structure has undergone a transformation </w:t>
      </w:r>
      <w:r w:rsidR="003328D8">
        <w:t>(</w:t>
      </w:r>
      <w:r w:rsidR="003C13DF">
        <w:t>manifest as a more open/less dense appearance</w:t>
      </w:r>
      <w:r w:rsidR="003328D8">
        <w:t>)</w:t>
      </w:r>
      <w:r w:rsidR="003C13DF">
        <w:t>.</w:t>
      </w:r>
      <w:r w:rsidR="00D43D02">
        <w:t xml:space="preserve"> </w:t>
      </w:r>
      <w:r w:rsidR="001A55EC">
        <w:t>H</w:t>
      </w:r>
      <w:r w:rsidR="009E4C0E">
        <w:t xml:space="preserve">ulled barley is the most sensitive to </w:t>
      </w:r>
      <w:r w:rsidR="00324B79">
        <w:t>heating temperature</w:t>
      </w:r>
      <w:r w:rsidR="00336516">
        <w:t>,</w:t>
      </w:r>
      <w:r w:rsidR="00324B79">
        <w:t xml:space="preserve"> with substantial morphological distortion occurring </w:t>
      </w:r>
      <w:r w:rsidR="004E132D">
        <w:t>above 230</w:t>
      </w:r>
      <w:r w:rsidR="000C281F">
        <w:sym w:font="Symbol" w:char="F0B0"/>
      </w:r>
      <w:r w:rsidR="007500BA">
        <w:t>C.</w:t>
      </w:r>
      <w:r w:rsidR="002B79CC">
        <w:t xml:space="preserve"> </w:t>
      </w:r>
      <w:r w:rsidR="001A55EC">
        <w:t xml:space="preserve">Increasing temperatures </w:t>
      </w:r>
      <w:r w:rsidR="001A55EC">
        <w:lastRenderedPageBreak/>
        <w:t>cause marked distortions in grain morphology and a</w:t>
      </w:r>
      <w:r w:rsidR="00456709">
        <w:t xml:space="preserve">t </w:t>
      </w:r>
      <w:r w:rsidR="00E44622">
        <w:t>300</w:t>
      </w:r>
      <w:r w:rsidR="000C281F">
        <w:sym w:font="Symbol" w:char="F0B0"/>
      </w:r>
      <w:r w:rsidR="000C281F">
        <w:t>C</w:t>
      </w:r>
      <w:r w:rsidR="00B91F6A">
        <w:t>,</w:t>
      </w:r>
      <w:r w:rsidR="00E44622">
        <w:t xml:space="preserve"> </w:t>
      </w:r>
      <w:r w:rsidR="004A4BC8">
        <w:t>grain morphology is substantially altered</w:t>
      </w:r>
      <w:r w:rsidR="000C281F">
        <w:t xml:space="preserve">, </w:t>
      </w:r>
      <w:r w:rsidR="004A4BC8">
        <w:t xml:space="preserve">both internally </w:t>
      </w:r>
      <w:r w:rsidR="00A4400F">
        <w:t>and</w:t>
      </w:r>
      <w:r w:rsidR="004A4BC8">
        <w:t xml:space="preserve"> externall</w:t>
      </w:r>
      <w:r w:rsidR="003328D8">
        <w:t>y</w:t>
      </w:r>
      <w:r w:rsidR="00D96F5A">
        <w:t xml:space="preserve"> but id</w:t>
      </w:r>
      <w:r w:rsidR="004170EC">
        <w:t xml:space="preserve">entification to </w:t>
      </w:r>
      <w:r w:rsidR="000C281F">
        <w:t>species</w:t>
      </w:r>
      <w:r w:rsidR="004170EC">
        <w:t xml:space="preserve"> </w:t>
      </w:r>
      <w:r w:rsidR="00D96F5A">
        <w:t xml:space="preserve">is still possible </w:t>
      </w:r>
      <w:r w:rsidR="001A55EC">
        <w:t>and critically</w:t>
      </w:r>
      <w:r w:rsidR="00C952D2">
        <w:t xml:space="preserve"> </w:t>
      </w:r>
      <w:r w:rsidR="00F96932">
        <w:t xml:space="preserve">the </w:t>
      </w:r>
      <w:r w:rsidR="007500BA">
        <w:t xml:space="preserve">effect on </w:t>
      </w:r>
      <w:r w:rsidR="00F96932" w:rsidRPr="00964E23">
        <w:t>δ</w:t>
      </w:r>
      <w:r w:rsidR="00F96932" w:rsidRPr="00CF7085">
        <w:rPr>
          <w:vertAlign w:val="superscript"/>
        </w:rPr>
        <w:t>15</w:t>
      </w:r>
      <w:r w:rsidR="00F96932" w:rsidRPr="00CF7085">
        <w:t>N</w:t>
      </w:r>
      <w:r w:rsidR="00F96932">
        <w:t xml:space="preserve"> or </w:t>
      </w:r>
      <w:r w:rsidR="00F96932" w:rsidRPr="00964E23">
        <w:t>δ</w:t>
      </w:r>
      <w:r w:rsidR="00F96932" w:rsidRPr="00DF651C">
        <w:rPr>
          <w:vertAlign w:val="superscript"/>
        </w:rPr>
        <w:t>13</w:t>
      </w:r>
      <w:r w:rsidR="00F96932">
        <w:t xml:space="preserve">C values </w:t>
      </w:r>
      <w:r w:rsidR="007500BA">
        <w:t xml:space="preserve">and the associated charring offsets is </w:t>
      </w:r>
      <w:r w:rsidR="00A26264">
        <w:t>relatively l</w:t>
      </w:r>
      <w:r w:rsidR="007500BA">
        <w:t xml:space="preserve">imited. </w:t>
      </w:r>
      <w:r w:rsidR="00AA4913">
        <w:t>Consequently,</w:t>
      </w:r>
      <w:r w:rsidR="007500BA">
        <w:t xml:space="preserve"> </w:t>
      </w:r>
      <w:r w:rsidR="00496592">
        <w:t>such grain can be included in isotopic analysis</w:t>
      </w:r>
      <w:r w:rsidR="003E5A4B">
        <w:t>.</w:t>
      </w:r>
    </w:p>
    <w:p w14:paraId="4DBE3EC4" w14:textId="39FA1A11" w:rsidR="00F71C61" w:rsidRDefault="00F71C61" w:rsidP="00F96932"/>
    <w:p w14:paraId="68A3CFFD" w14:textId="77AE0140" w:rsidR="000C49D3" w:rsidRDefault="009928B2" w:rsidP="00F96932">
      <w:r>
        <w:t xml:space="preserve">At the other end of the heating range </w:t>
      </w:r>
      <w:r w:rsidR="006A66B1">
        <w:t>(</w:t>
      </w:r>
      <w:r w:rsidR="00F96932">
        <w:t>215°C</w:t>
      </w:r>
      <w:r w:rsidR="006A66B1">
        <w:t>)</w:t>
      </w:r>
      <w:r w:rsidR="00F96932">
        <w:t xml:space="preserve"> </w:t>
      </w:r>
      <w:r w:rsidR="001A55EC">
        <w:t xml:space="preserve">grain </w:t>
      </w:r>
      <w:r w:rsidR="00D96F5A">
        <w:t>is</w:t>
      </w:r>
      <w:r w:rsidR="001A55EC">
        <w:t xml:space="preserve"> not </w:t>
      </w:r>
      <w:r w:rsidR="00D96F5A">
        <w:t xml:space="preserve">undergoing the transformations necessary for archaeological preservation and </w:t>
      </w:r>
      <w:r w:rsidR="004269E2">
        <w:t xml:space="preserve">there is considerable deviation </w:t>
      </w:r>
      <w:r w:rsidR="006A66B1">
        <w:t xml:space="preserve">in isotopic values </w:t>
      </w:r>
      <w:r w:rsidR="00B42949">
        <w:t xml:space="preserve">from </w:t>
      </w:r>
      <w:r w:rsidR="00F96932">
        <w:t>the uncharred samples</w:t>
      </w:r>
      <w:r w:rsidR="00B42949">
        <w:t>, especially in the case of oat and rye</w:t>
      </w:r>
      <w:r w:rsidR="00D96F5A">
        <w:t xml:space="preserve">. For these reasons we propose that </w:t>
      </w:r>
      <w:r w:rsidR="00F96932">
        <w:t xml:space="preserve">grains charred at this low temperature should </w:t>
      </w:r>
      <w:r w:rsidR="00D96F5A">
        <w:t xml:space="preserve">not </w:t>
      </w:r>
      <w:r w:rsidR="00F96932">
        <w:t xml:space="preserve">be included </w:t>
      </w:r>
      <w:r w:rsidR="00B91F6A">
        <w:t>in</w:t>
      </w:r>
      <w:r w:rsidR="00F96932">
        <w:t xml:space="preserve"> isotopic sampling.</w:t>
      </w:r>
      <w:r w:rsidR="00AA4913">
        <w:t xml:space="preserve"> </w:t>
      </w:r>
      <w:r w:rsidR="00AD7CF6">
        <w:t xml:space="preserve">The uncertainty </w:t>
      </w:r>
      <w:r w:rsidR="00B91F6A">
        <w:t>about the survival of</w:t>
      </w:r>
      <w:r w:rsidR="00AD7CF6">
        <w:t xml:space="preserve"> grains charred </w:t>
      </w:r>
      <w:r w:rsidR="009F779D">
        <w:t>below</w:t>
      </w:r>
      <w:r w:rsidR="00AD7CF6">
        <w:t xml:space="preserve"> </w:t>
      </w:r>
      <w:r w:rsidR="009F779D">
        <w:t>230</w:t>
      </w:r>
      <w:r w:rsidR="009F779D">
        <w:sym w:font="Symbol" w:char="F0B0"/>
      </w:r>
      <w:r w:rsidR="009F779D">
        <w:t xml:space="preserve">C </w:t>
      </w:r>
      <w:r w:rsidR="00AD7CF6">
        <w:t>in the archaeological record, and the very different isotopic values of oat and rye grains charred a</w:t>
      </w:r>
      <w:r w:rsidR="009F779D">
        <w:t>t 215</w:t>
      </w:r>
      <w:r w:rsidR="009F779D">
        <w:sym w:font="Symbol" w:char="F0B0"/>
      </w:r>
      <w:r w:rsidR="009F779D">
        <w:t xml:space="preserve">C </w:t>
      </w:r>
      <w:r w:rsidR="00AD7CF6">
        <w:t>compared to the other temperatures</w:t>
      </w:r>
      <w:r w:rsidR="00735B10">
        <w:t>,</w:t>
      </w:r>
      <w:r w:rsidR="00AD7CF6">
        <w:t xml:space="preserve"> suggest that the</w:t>
      </w:r>
      <w:r w:rsidR="00735B10">
        <w:t>se grains</w:t>
      </w:r>
      <w:r w:rsidR="00AD7CF6">
        <w:t xml:space="preserve"> should not be consider</w:t>
      </w:r>
      <w:r w:rsidR="00684A44">
        <w:t>ed</w:t>
      </w:r>
      <w:r w:rsidR="00AD7CF6">
        <w:t xml:space="preserve"> for isotopic analysis</w:t>
      </w:r>
      <w:r w:rsidR="002B79CC">
        <w:t>.</w:t>
      </w:r>
    </w:p>
    <w:p w14:paraId="13414448" w14:textId="77777777" w:rsidR="000C49D3" w:rsidRDefault="000C49D3" w:rsidP="00F96932"/>
    <w:p w14:paraId="6600F830" w14:textId="6F1C71A9" w:rsidR="00AD6BEA" w:rsidRDefault="001F1251">
      <w:r w:rsidRPr="005D6D1B">
        <w:t>The results of this study, in conjunction with those of Nitsch et al</w:t>
      </w:r>
      <w:r w:rsidR="00F7302B" w:rsidRPr="005D6D1B">
        <w:t>.</w:t>
      </w:r>
      <w:r w:rsidR="0061127B" w:rsidRPr="005D6D1B">
        <w:t xml:space="preserve"> (2015)</w:t>
      </w:r>
      <w:r w:rsidRPr="005D6D1B">
        <w:t>, a</w:t>
      </w:r>
      <w:r w:rsidR="009963E6">
        <w:t>nd</w:t>
      </w:r>
      <w:r w:rsidRPr="005D6D1B">
        <w:t xml:space="preserve"> other recent </w:t>
      </w:r>
      <w:r w:rsidRPr="00AD7CF6">
        <w:t>charring offset experiments o</w:t>
      </w:r>
      <w:r w:rsidR="004861DE">
        <w:t>n</w:t>
      </w:r>
      <w:r w:rsidRPr="00AD7CF6">
        <w:t xml:space="preserve"> other species </w:t>
      </w:r>
      <w:r w:rsidR="009963E6">
        <w:t>such as</w:t>
      </w:r>
      <w:r w:rsidRPr="00AD7CF6">
        <w:t xml:space="preserve"> </w:t>
      </w:r>
      <w:r w:rsidR="002E20C3">
        <w:t xml:space="preserve">pearl </w:t>
      </w:r>
      <w:r w:rsidR="008C6C15">
        <w:t>m</w:t>
      </w:r>
      <w:r w:rsidRPr="00AD7CF6">
        <w:t>illet</w:t>
      </w:r>
      <w:r w:rsidR="00F7302B" w:rsidRPr="00AD7CF6">
        <w:t xml:space="preserve"> </w:t>
      </w:r>
      <w:r w:rsidR="009963E6">
        <w:t>(</w:t>
      </w:r>
      <w:proofErr w:type="spellStart"/>
      <w:r w:rsidRPr="00AD7CF6">
        <w:t>Styring</w:t>
      </w:r>
      <w:proofErr w:type="spellEnd"/>
      <w:r w:rsidRPr="00AD7CF6">
        <w:t xml:space="preserve"> et a</w:t>
      </w:r>
      <w:r w:rsidRPr="00343F92">
        <w:t>l</w:t>
      </w:r>
      <w:r w:rsidR="00F7302B" w:rsidRPr="00343F92">
        <w:t>. 2019</w:t>
      </w:r>
      <w:r w:rsidRPr="00343F92">
        <w:t>)</w:t>
      </w:r>
      <w:r w:rsidR="0083408D">
        <w:t>,</w:t>
      </w:r>
      <w:r w:rsidRPr="00AD7CF6">
        <w:t xml:space="preserve"> indicate that the application of a “charring offset” is necessary if </w:t>
      </w:r>
      <w:r w:rsidR="004861DE">
        <w:t xml:space="preserve">either </w:t>
      </w:r>
      <w:r w:rsidRPr="00AD7CF6">
        <w:t xml:space="preserve">comparing the isotopic values of charred </w:t>
      </w:r>
      <w:r w:rsidR="004861DE">
        <w:t xml:space="preserve">and uncharred </w:t>
      </w:r>
      <w:r w:rsidRPr="00AD7CF6">
        <w:t xml:space="preserve">archaeological material or </w:t>
      </w:r>
      <w:r w:rsidR="004861DE">
        <w:t>using</w:t>
      </w:r>
      <w:r w:rsidRPr="00AD7CF6">
        <w:t xml:space="preserve"> the </w:t>
      </w:r>
      <w:r w:rsidR="00480C7A">
        <w:t xml:space="preserve">isotopic value of </w:t>
      </w:r>
      <w:r w:rsidRPr="00AD7CF6">
        <w:t xml:space="preserve">charred </w:t>
      </w:r>
      <w:r w:rsidR="00480C7A">
        <w:t>grains</w:t>
      </w:r>
      <w:r w:rsidR="00480C7A" w:rsidRPr="00AD7CF6">
        <w:t xml:space="preserve"> </w:t>
      </w:r>
      <w:r w:rsidRPr="00AD7CF6">
        <w:t xml:space="preserve">in palaeodietary reconstruction. As seen </w:t>
      </w:r>
      <w:r w:rsidR="00DE117F">
        <w:t>in</w:t>
      </w:r>
      <w:r w:rsidRPr="00AD7CF6">
        <w:t xml:space="preserve"> this study and other</w:t>
      </w:r>
      <w:r w:rsidR="007E3993" w:rsidRPr="00AD7CF6">
        <w:t>s</w:t>
      </w:r>
      <w:r w:rsidRPr="00AD7CF6">
        <w:t xml:space="preserve"> (</w:t>
      </w:r>
      <w:proofErr w:type="spellStart"/>
      <w:r w:rsidR="00EE007C" w:rsidRPr="00AD7CF6">
        <w:t>S</w:t>
      </w:r>
      <w:r w:rsidRPr="00AD7CF6">
        <w:t>tyring</w:t>
      </w:r>
      <w:proofErr w:type="spellEnd"/>
      <w:r w:rsidRPr="00AD7CF6">
        <w:t xml:space="preserve"> et al</w:t>
      </w:r>
      <w:r w:rsidR="00DF651C" w:rsidRPr="00343F92">
        <w:t>.</w:t>
      </w:r>
      <w:r w:rsidRPr="00AD7CF6">
        <w:t xml:space="preserve"> </w:t>
      </w:r>
      <w:r w:rsidR="00F7302B" w:rsidRPr="00AD7CF6">
        <w:t>2019</w:t>
      </w:r>
      <w:r w:rsidR="005D6D1B" w:rsidRPr="00AD7CF6">
        <w:t>, Nitsch et al. 2015</w:t>
      </w:r>
      <w:r w:rsidR="00917D8F" w:rsidRPr="00AD7CF6">
        <w:t>)</w:t>
      </w:r>
      <w:r w:rsidR="004861DE">
        <w:t>,</w:t>
      </w:r>
      <w:r w:rsidR="00917D8F" w:rsidRPr="00AD7CF6">
        <w:t xml:space="preserve"> the nitrogen </w:t>
      </w:r>
      <w:r w:rsidR="00DE117F">
        <w:t xml:space="preserve">offset </w:t>
      </w:r>
      <w:r w:rsidR="00917D8F" w:rsidRPr="00AD7CF6">
        <w:t>appear</w:t>
      </w:r>
      <w:r w:rsidR="00DE117F">
        <w:t>s</w:t>
      </w:r>
      <w:r w:rsidR="00917D8F" w:rsidRPr="00AD7CF6">
        <w:t xml:space="preserve"> to b</w:t>
      </w:r>
      <w:r w:rsidR="005F3201" w:rsidRPr="00AD7CF6">
        <w:t>e around 0.3‰</w:t>
      </w:r>
      <w:r w:rsidR="00162FBA">
        <w:t xml:space="preserve">, with the four species in this study </w:t>
      </w:r>
      <w:r w:rsidR="009F779D">
        <w:t>requiring</w:t>
      </w:r>
      <w:r w:rsidR="00E006F6">
        <w:t xml:space="preserve"> a 0.3</w:t>
      </w:r>
      <w:r w:rsidR="00317381">
        <w:t>2</w:t>
      </w:r>
      <w:r w:rsidR="00E006F6">
        <w:rPr>
          <w:rFonts w:ascii="Calibri (Body)" w:hAnsi="Calibri (Body)"/>
        </w:rPr>
        <w:t>‰</w:t>
      </w:r>
      <w:r w:rsidR="00E006F6">
        <w:t xml:space="preserve"> offset. The</w:t>
      </w:r>
      <w:r w:rsidR="00AD7CF6">
        <w:t xml:space="preserve"> use</w:t>
      </w:r>
      <w:r w:rsidR="00E006F6">
        <w:t xml:space="preserve"> of</w:t>
      </w:r>
      <w:r w:rsidR="00AD7CF6">
        <w:t xml:space="preserve"> a </w:t>
      </w:r>
      <w:r w:rsidR="00AD7CF6" w:rsidRPr="002E4E08">
        <w:t>δ</w:t>
      </w:r>
      <w:r w:rsidR="00AD7CF6" w:rsidRPr="002E4E08">
        <w:rPr>
          <w:vertAlign w:val="superscript"/>
        </w:rPr>
        <w:t>13</w:t>
      </w:r>
      <w:r w:rsidR="00AD7CF6" w:rsidRPr="002E4E08">
        <w:t>C</w:t>
      </w:r>
      <w:r w:rsidR="00AD7CF6">
        <w:t xml:space="preserve"> </w:t>
      </w:r>
      <w:r w:rsidR="009963E6">
        <w:t xml:space="preserve">value </w:t>
      </w:r>
      <w:r w:rsidR="00AD7CF6">
        <w:t>offset appears to be dependent on the species and temperature range of the seed</w:t>
      </w:r>
      <w:r w:rsidR="00E006F6">
        <w:t>s</w:t>
      </w:r>
      <w:r w:rsidR="00AD7CF6">
        <w:t xml:space="preserve"> analysed. For the four species examined here</w:t>
      </w:r>
      <w:r w:rsidR="009F779D">
        <w:t xml:space="preserve">, bread wheat, rye, </w:t>
      </w:r>
      <w:ins w:id="320" w:author="Elizabeth Stroud" w:date="2023-01-09T17:18:00Z">
        <w:r w:rsidR="00F16112">
          <w:t xml:space="preserve">hulled </w:t>
        </w:r>
      </w:ins>
      <w:r w:rsidR="009F779D">
        <w:t>barley and oat,</w:t>
      </w:r>
      <w:r w:rsidR="00AD7CF6">
        <w:t xml:space="preserve"> a </w:t>
      </w:r>
      <w:r w:rsidR="00E006F6" w:rsidRPr="002E4E08">
        <w:t>δ</w:t>
      </w:r>
      <w:r w:rsidR="00E006F6" w:rsidRPr="002E4E08">
        <w:rPr>
          <w:vertAlign w:val="superscript"/>
        </w:rPr>
        <w:t>13</w:t>
      </w:r>
      <w:r w:rsidR="00E006F6" w:rsidRPr="002E4E08">
        <w:t>C</w:t>
      </w:r>
      <w:r w:rsidR="00E006F6">
        <w:t xml:space="preserve"> </w:t>
      </w:r>
      <w:r w:rsidR="009963E6">
        <w:t xml:space="preserve">value </w:t>
      </w:r>
      <w:r w:rsidR="00AD7CF6">
        <w:t xml:space="preserve">offset is only necessary if the lower temperature is removed (215°C) </w:t>
      </w:r>
      <w:r w:rsidR="007C5DC0" w:rsidRPr="000F30A9">
        <w:rPr>
          <w:u w:val="single"/>
        </w:rPr>
        <w:t>and</w:t>
      </w:r>
      <w:r w:rsidR="007C5DC0" w:rsidRPr="009F779D">
        <w:t xml:space="preserve"> </w:t>
      </w:r>
      <w:r w:rsidR="00AD7CF6">
        <w:t xml:space="preserve">the higher temperature of 300°C is included. This suggests that assemblages of </w:t>
      </w:r>
      <w:r w:rsidR="00AD7CF6" w:rsidRPr="00F210E0">
        <w:rPr>
          <w:u w:val="single"/>
        </w:rPr>
        <w:t>extremely</w:t>
      </w:r>
      <w:r w:rsidR="00AD7CF6">
        <w:t xml:space="preserve"> well-preserved material, charred </w:t>
      </w:r>
      <w:r w:rsidR="00B552AC">
        <w:t>below 260</w:t>
      </w:r>
      <w:r w:rsidR="00F210E0">
        <w:sym w:font="Symbol" w:char="F0B0"/>
      </w:r>
      <w:r w:rsidR="00F210E0">
        <w:t>C</w:t>
      </w:r>
      <w:r w:rsidR="004861DE">
        <w:t>,</w:t>
      </w:r>
      <w:r w:rsidR="00AD7CF6">
        <w:t xml:space="preserve"> </w:t>
      </w:r>
      <w:r w:rsidR="00B552AC">
        <w:t>may</w:t>
      </w:r>
      <w:r w:rsidR="00172AA8">
        <w:t xml:space="preserve"> </w:t>
      </w:r>
      <w:r w:rsidR="00AD7CF6">
        <w:t xml:space="preserve">not require a </w:t>
      </w:r>
      <w:r w:rsidR="00DE117F" w:rsidRPr="002E4E08">
        <w:t>δ</w:t>
      </w:r>
      <w:r w:rsidR="00DE117F" w:rsidRPr="002E4E08">
        <w:rPr>
          <w:vertAlign w:val="superscript"/>
        </w:rPr>
        <w:t>13</w:t>
      </w:r>
      <w:r w:rsidR="00DE117F" w:rsidRPr="002E4E08">
        <w:t>C</w:t>
      </w:r>
      <w:r w:rsidR="00A4400F">
        <w:t xml:space="preserve"> </w:t>
      </w:r>
      <w:r w:rsidR="009963E6">
        <w:t>value</w:t>
      </w:r>
      <w:r w:rsidR="00DE117F">
        <w:t xml:space="preserve"> </w:t>
      </w:r>
      <w:r w:rsidR="00AD7CF6">
        <w:t xml:space="preserve">charring offset. </w:t>
      </w:r>
      <w:r w:rsidR="00703A33">
        <w:t>However,</w:t>
      </w:r>
      <w:r w:rsidR="00B552AC">
        <w:t xml:space="preserve"> if grains charred to 300</w:t>
      </w:r>
      <w:r w:rsidR="00D0191F">
        <w:sym w:font="Symbol" w:char="F0B0"/>
      </w:r>
      <w:r w:rsidR="00D0191F">
        <w:t>C</w:t>
      </w:r>
      <w:r w:rsidR="00B552AC">
        <w:t xml:space="preserve"> are included</w:t>
      </w:r>
      <w:r w:rsidR="00D0191F">
        <w:t>,</w:t>
      </w:r>
      <w:r w:rsidR="00B552AC">
        <w:t xml:space="preserve"> a charring offset, while small</w:t>
      </w:r>
      <w:r w:rsidR="00D0191F">
        <w:t>,</w:t>
      </w:r>
      <w:r w:rsidR="00B552AC">
        <w:t xml:space="preserve"> is </w:t>
      </w:r>
      <w:r w:rsidR="002E20C3">
        <w:t>recommended</w:t>
      </w:r>
      <w:r w:rsidR="00B552AC">
        <w:t xml:space="preserve">. </w:t>
      </w:r>
    </w:p>
    <w:p w14:paraId="645C38BD" w14:textId="4C2D04EA" w:rsidR="0037205B" w:rsidRDefault="0037205B"/>
    <w:p w14:paraId="19F5AAF5" w14:textId="403F9089" w:rsidR="007C5DC0" w:rsidRDefault="00431E7A" w:rsidP="0057019B">
      <w:pPr>
        <w:pStyle w:val="Heading3"/>
      </w:pPr>
      <w:r>
        <w:t>5.</w:t>
      </w:r>
      <w:r w:rsidR="00BB02A1">
        <w:t xml:space="preserve">2. </w:t>
      </w:r>
      <w:r w:rsidR="0037205B">
        <w:t>Selection of grains</w:t>
      </w:r>
      <w:r w:rsidR="007C5DC0">
        <w:t xml:space="preserve"> suitable for isotopic analysis</w:t>
      </w:r>
    </w:p>
    <w:p w14:paraId="71DF6829" w14:textId="1939DC46" w:rsidR="00F71609" w:rsidRDefault="007C5DC0" w:rsidP="0037205B">
      <w:r>
        <w:t>Through experimental charring</w:t>
      </w:r>
      <w:r w:rsidR="00AD6BEA">
        <w:t>,</w:t>
      </w:r>
      <w:r>
        <w:t xml:space="preserve"> this paper</w:t>
      </w:r>
      <w:r w:rsidR="00AD6BEA">
        <w:t xml:space="preserve"> has</w:t>
      </w:r>
      <w:r>
        <w:t xml:space="preserve"> found that</w:t>
      </w:r>
      <w:r w:rsidR="0037205B">
        <w:t xml:space="preserve"> three categories of internal and external traits change depending on charring temperature and </w:t>
      </w:r>
      <w:r w:rsidR="00AD6BEA">
        <w:t>duration</w:t>
      </w:r>
      <w:r w:rsidR="0037205B">
        <w:t xml:space="preserve">. </w:t>
      </w:r>
      <w:r>
        <w:t xml:space="preserve">The next step requires these traits to be </w:t>
      </w:r>
      <w:r w:rsidR="0037205B">
        <w:t>translate</w:t>
      </w:r>
      <w:r w:rsidR="006713FB">
        <w:t>d</w:t>
      </w:r>
      <w:r w:rsidR="0037205B">
        <w:t xml:space="preserve"> </w:t>
      </w:r>
      <w:r>
        <w:t xml:space="preserve">into usable criteria </w:t>
      </w:r>
      <w:r w:rsidR="00480C7A">
        <w:t xml:space="preserve">to </w:t>
      </w:r>
      <w:r w:rsidR="007B7128">
        <w:t>identify</w:t>
      </w:r>
      <w:r w:rsidR="0037205B">
        <w:t xml:space="preserve"> grains suitable for isotopic </w:t>
      </w:r>
      <w:r>
        <w:t>analysis.</w:t>
      </w:r>
      <w:r w:rsidR="009F779D">
        <w:t xml:space="preserve"> </w:t>
      </w:r>
      <w:r w:rsidR="0037205B">
        <w:t xml:space="preserve">This paper advocates </w:t>
      </w:r>
      <w:r w:rsidR="006A66B1">
        <w:t xml:space="preserve">shifting </w:t>
      </w:r>
      <w:r w:rsidR="0037205B">
        <w:t>the “charring window” set by Nitsch et al</w:t>
      </w:r>
      <w:r w:rsidR="00B27B55">
        <w:t>.</w:t>
      </w:r>
      <w:r w:rsidR="0037205B">
        <w:t xml:space="preserve"> </w:t>
      </w:r>
      <w:r w:rsidR="00B27B55">
        <w:t>(</w:t>
      </w:r>
      <w:r w:rsidR="0037205B">
        <w:t>2015</w:t>
      </w:r>
      <w:r w:rsidR="00B27B55">
        <w:t>)</w:t>
      </w:r>
      <w:r w:rsidR="0037205B">
        <w:t xml:space="preserve">, </w:t>
      </w:r>
      <w:r w:rsidR="00833211">
        <w:t xml:space="preserve">from </w:t>
      </w:r>
      <w:r w:rsidR="006A66B1">
        <w:t>215-</w:t>
      </w:r>
      <w:r w:rsidR="00833211">
        <w:t>260</w:t>
      </w:r>
      <w:r w:rsidR="006A66B1">
        <w:sym w:font="Symbol" w:char="F0B0"/>
      </w:r>
      <w:r w:rsidR="006A66B1">
        <w:t>C</w:t>
      </w:r>
      <w:r w:rsidR="00833211">
        <w:t xml:space="preserve"> </w:t>
      </w:r>
      <w:r w:rsidR="0037205B">
        <w:t xml:space="preserve">to </w:t>
      </w:r>
      <w:r w:rsidR="006A66B1">
        <w:t>230-</w:t>
      </w:r>
      <w:r w:rsidR="0037205B">
        <w:t>300</w:t>
      </w:r>
      <w:r w:rsidR="00BF4D72">
        <w:sym w:font="Symbol" w:char="F0B0"/>
      </w:r>
      <w:r w:rsidR="00BF4D72">
        <w:t>C</w:t>
      </w:r>
      <w:r w:rsidR="00DE117F">
        <w:t xml:space="preserve"> for the four species studied</w:t>
      </w:r>
      <w:r w:rsidR="00BF4D72">
        <w:t>.</w:t>
      </w:r>
      <w:r w:rsidR="007B7128">
        <w:t xml:space="preserve"> </w:t>
      </w:r>
      <w:r w:rsidR="0037205B">
        <w:t xml:space="preserve">The dissection of the grain to understand any internal changes is key to assessing the suitability of the grains for isotopic analysis. </w:t>
      </w:r>
      <w:r w:rsidR="00580FB8">
        <w:t>The authors</w:t>
      </w:r>
      <w:r w:rsidR="00A4400F">
        <w:t>’</w:t>
      </w:r>
      <w:r w:rsidR="00580FB8">
        <w:t xml:space="preserve"> experience with grains from </w:t>
      </w:r>
      <w:r w:rsidR="0083408D">
        <w:t xml:space="preserve">northern </w:t>
      </w:r>
      <w:r w:rsidR="00580FB8">
        <w:t xml:space="preserve">Europe has found that </w:t>
      </w:r>
      <w:r w:rsidR="009963E6">
        <w:t xml:space="preserve">while </w:t>
      </w:r>
      <w:r w:rsidR="00580FB8">
        <w:t>many grains</w:t>
      </w:r>
      <w:r w:rsidR="0037205B">
        <w:t xml:space="preserve"> fulfilled the external morphological attributes of grain charred at a</w:t>
      </w:r>
      <w:r w:rsidR="0024008B">
        <w:t>n</w:t>
      </w:r>
      <w:r w:rsidR="0037205B">
        <w:t xml:space="preserve"> </w:t>
      </w:r>
      <w:r w:rsidR="00F71609">
        <w:t>isotopic</w:t>
      </w:r>
      <w:r w:rsidR="009F779D">
        <w:t>ally</w:t>
      </w:r>
      <w:r w:rsidR="00F71609">
        <w:t xml:space="preserve"> suitable</w:t>
      </w:r>
      <w:r w:rsidR="0037205B">
        <w:t xml:space="preserve"> temperature range (</w:t>
      </w:r>
      <w:r w:rsidR="00F71609" w:rsidRPr="009F779D">
        <w:t>230</w:t>
      </w:r>
      <w:r w:rsidR="0037205B" w:rsidRPr="009F779D">
        <w:t>°C</w:t>
      </w:r>
      <w:r w:rsidR="0037205B">
        <w:t xml:space="preserve"> to </w:t>
      </w:r>
      <w:r w:rsidR="00F71609">
        <w:t>300</w:t>
      </w:r>
      <w:r w:rsidR="0037205B">
        <w:t xml:space="preserve">°C), internal changes indicated that they </w:t>
      </w:r>
      <w:r w:rsidR="009F779D">
        <w:t>were</w:t>
      </w:r>
      <w:r w:rsidR="0037205B">
        <w:t xml:space="preserve"> </w:t>
      </w:r>
      <w:r w:rsidR="00DE117F">
        <w:t xml:space="preserve">more </w:t>
      </w:r>
      <w:r w:rsidR="0037205B">
        <w:t>likely char</w:t>
      </w:r>
      <w:r w:rsidR="0024008B">
        <w:t>red</w:t>
      </w:r>
      <w:r w:rsidR="0037205B">
        <w:t xml:space="preserve"> above 300°C</w:t>
      </w:r>
      <w:r w:rsidR="009963E6">
        <w:t>.</w:t>
      </w:r>
      <w:r w:rsidR="0037205B">
        <w:t xml:space="preserve"> </w:t>
      </w:r>
      <w:r w:rsidR="009963E6">
        <w:t>These grains were</w:t>
      </w:r>
      <w:r w:rsidR="0037205B">
        <w:t xml:space="preserve"> therefore not suitable for isotopic analysis</w:t>
      </w:r>
      <w:r w:rsidR="00BF4D72">
        <w:t xml:space="preserve"> </w:t>
      </w:r>
      <w:r w:rsidR="009963E6">
        <w:t>because of</w:t>
      </w:r>
      <w:r w:rsidR="00BF4D72">
        <w:t xml:space="preserve"> uncertainty regarding their isotopic offset</w:t>
      </w:r>
      <w:r w:rsidR="00580FB8">
        <w:t xml:space="preserve"> (</w:t>
      </w:r>
      <w:proofErr w:type="spellStart"/>
      <w:r w:rsidR="00BB02A1" w:rsidRPr="00BB02A1">
        <w:t>Hamerow</w:t>
      </w:r>
      <w:proofErr w:type="spellEnd"/>
      <w:r w:rsidR="00BB02A1" w:rsidRPr="00BB02A1">
        <w:t xml:space="preserve"> et al. in prep</w:t>
      </w:r>
      <w:r w:rsidR="00580FB8" w:rsidRPr="00BB02A1">
        <w:t>)</w:t>
      </w:r>
      <w:r w:rsidR="0037205B" w:rsidRPr="00BB02A1">
        <w:t>.</w:t>
      </w:r>
      <w:r w:rsidR="00BF4D72">
        <w:t xml:space="preserve"> </w:t>
      </w:r>
    </w:p>
    <w:p w14:paraId="558AE87A" w14:textId="77777777" w:rsidR="00F71609" w:rsidRDefault="00F71609" w:rsidP="0037205B"/>
    <w:p w14:paraId="19ED19B2" w14:textId="1D7A5480" w:rsidR="0019441D" w:rsidRDefault="009143D8" w:rsidP="0037205B">
      <w:r>
        <w:t>A</w:t>
      </w:r>
      <w:r w:rsidR="009F779D" w:rsidRPr="009F779D">
        <w:t xml:space="preserve"> set of </w:t>
      </w:r>
      <w:r w:rsidR="009F779D">
        <w:t>criteria</w:t>
      </w:r>
      <w:r w:rsidR="009F779D" w:rsidRPr="009F779D">
        <w:t xml:space="preserve"> </w:t>
      </w:r>
      <w:r w:rsidR="00B27B55">
        <w:t>w</w:t>
      </w:r>
      <w:r w:rsidR="007F74E2">
        <w:t>as</w:t>
      </w:r>
      <w:r w:rsidR="00B27B55">
        <w:t xml:space="preserve"> </w:t>
      </w:r>
      <w:r w:rsidR="009F779D">
        <w:t xml:space="preserve">developed </w:t>
      </w:r>
      <w:r w:rsidR="009F779D" w:rsidRPr="009F779D">
        <w:t>to help select archaeological grains</w:t>
      </w:r>
      <w:r w:rsidR="00DE117F">
        <w:t xml:space="preserve"> of wheat, barley, rye and oat</w:t>
      </w:r>
      <w:r w:rsidR="009F779D" w:rsidRPr="009F779D">
        <w:t xml:space="preserve"> which fall within </w:t>
      </w:r>
      <w:r w:rsidR="00DE117F">
        <w:t>the 230</w:t>
      </w:r>
      <w:r w:rsidR="00DE117F">
        <w:sym w:font="Symbol" w:char="F0B0"/>
      </w:r>
      <w:r w:rsidR="00DE117F">
        <w:t>C to 300</w:t>
      </w:r>
      <w:r w:rsidR="00DE117F">
        <w:sym w:font="Symbol" w:char="F0B0"/>
      </w:r>
      <w:r w:rsidR="00DE117F">
        <w:t>C temperature range for the new isotopic offsets presented in this paper</w:t>
      </w:r>
      <w:r w:rsidR="009F779D" w:rsidRPr="009F779D">
        <w:t>.</w:t>
      </w:r>
      <w:r w:rsidR="009F779D">
        <w:t xml:space="preserve"> </w:t>
      </w:r>
      <w:r w:rsidR="006F3219" w:rsidRPr="009F779D">
        <w:t xml:space="preserve">Table </w:t>
      </w:r>
      <w:r w:rsidR="00534C67">
        <w:t>8</w:t>
      </w:r>
      <w:r w:rsidR="006F3219" w:rsidRPr="009F779D">
        <w:t xml:space="preserve"> </w:t>
      </w:r>
      <w:r w:rsidR="00BF4D72" w:rsidRPr="009F779D">
        <w:t>detail</w:t>
      </w:r>
      <w:r w:rsidR="006F3219" w:rsidRPr="009F779D">
        <w:t>s</w:t>
      </w:r>
      <w:r w:rsidR="00BF4D72" w:rsidRPr="009F779D">
        <w:t xml:space="preserve"> </w:t>
      </w:r>
      <w:r w:rsidR="006F3219" w:rsidRPr="009F779D">
        <w:t xml:space="preserve">the </w:t>
      </w:r>
      <w:r w:rsidR="0024008B" w:rsidRPr="009F779D">
        <w:t>proposed</w:t>
      </w:r>
      <w:r w:rsidR="00BF4D72" w:rsidRPr="009F779D">
        <w:t xml:space="preserve"> </w:t>
      </w:r>
      <w:r w:rsidR="006F3219" w:rsidRPr="009F779D">
        <w:t>criteria</w:t>
      </w:r>
      <w:r w:rsidR="00BF4D72" w:rsidRPr="009F779D">
        <w:t xml:space="preserve"> require</w:t>
      </w:r>
      <w:r w:rsidR="00CC59F8">
        <w:t>d</w:t>
      </w:r>
      <w:r w:rsidR="00BF4D72" w:rsidRPr="009F779D">
        <w:t xml:space="preserve"> to select suitable grains for isotopic analysis</w:t>
      </w:r>
      <w:r w:rsidR="009E4376">
        <w:t xml:space="preserve"> classifying them as </w:t>
      </w:r>
      <w:r w:rsidR="006F3219" w:rsidRPr="009F779D">
        <w:t xml:space="preserve">either </w:t>
      </w:r>
      <w:r w:rsidR="006F3219" w:rsidRPr="002E5474">
        <w:rPr>
          <w:i/>
          <w:iCs/>
        </w:rPr>
        <w:t>good</w:t>
      </w:r>
      <w:r w:rsidR="006F3219" w:rsidRPr="009F779D">
        <w:t xml:space="preserve">, </w:t>
      </w:r>
      <w:r w:rsidR="006F3219" w:rsidRPr="002E5474">
        <w:rPr>
          <w:i/>
          <w:iCs/>
        </w:rPr>
        <w:t>borderline</w:t>
      </w:r>
      <w:r w:rsidR="006F3219" w:rsidRPr="009F779D">
        <w:t xml:space="preserve"> or </w:t>
      </w:r>
      <w:r w:rsidR="006F3219" w:rsidRPr="002E5474">
        <w:rPr>
          <w:i/>
          <w:iCs/>
        </w:rPr>
        <w:t>bad</w:t>
      </w:r>
      <w:r w:rsidR="009E4376">
        <w:rPr>
          <w:i/>
          <w:iCs/>
        </w:rPr>
        <w:t>.</w:t>
      </w:r>
      <w:r w:rsidR="006F3219" w:rsidRPr="009F779D">
        <w:t xml:space="preserve"> </w:t>
      </w:r>
      <w:r w:rsidR="00480C7A">
        <w:t xml:space="preserve">It is advised that </w:t>
      </w:r>
      <w:r w:rsidR="00480C7A" w:rsidRPr="00433F08">
        <w:rPr>
          <w:i/>
          <w:iCs/>
        </w:rPr>
        <w:t xml:space="preserve">bad </w:t>
      </w:r>
      <w:r w:rsidR="00480C7A">
        <w:t xml:space="preserve">grains </w:t>
      </w:r>
      <w:r w:rsidR="004E6375">
        <w:t>should</w:t>
      </w:r>
      <w:r w:rsidR="00480C7A">
        <w:t xml:space="preserve"> not </w:t>
      </w:r>
      <w:r w:rsidR="004E6375">
        <w:t xml:space="preserve">be </w:t>
      </w:r>
      <w:r w:rsidR="00480C7A">
        <w:t>isotopic</w:t>
      </w:r>
      <w:r w:rsidR="004E6375">
        <w:t>ally</w:t>
      </w:r>
      <w:r w:rsidR="00480C7A">
        <w:t xml:space="preserve"> analysed, while</w:t>
      </w:r>
      <w:r w:rsidR="00480C7A" w:rsidRPr="00433F08">
        <w:rPr>
          <w:i/>
          <w:iCs/>
        </w:rPr>
        <w:t xml:space="preserve"> borderline</w:t>
      </w:r>
      <w:r w:rsidR="00480C7A">
        <w:t xml:space="preserve"> grains can</w:t>
      </w:r>
      <w:r w:rsidR="002E20C3">
        <w:t xml:space="preserve"> be</w:t>
      </w:r>
      <w:r w:rsidR="004E6375">
        <w:t>. H</w:t>
      </w:r>
      <w:r w:rsidR="00441095">
        <w:t>owever</w:t>
      </w:r>
      <w:r w:rsidR="004E6375">
        <w:t>,</w:t>
      </w:r>
      <w:r w:rsidR="00441095">
        <w:t xml:space="preserve"> </w:t>
      </w:r>
      <w:r w:rsidR="00EB677C">
        <w:t xml:space="preserve">any </w:t>
      </w:r>
      <w:r w:rsidR="00480C7A">
        <w:t xml:space="preserve">interpretation of </w:t>
      </w:r>
      <w:r w:rsidR="00441095">
        <w:t xml:space="preserve">the </w:t>
      </w:r>
      <w:r w:rsidR="00480C7A">
        <w:t>resultant isotopic valu</w:t>
      </w:r>
      <w:r w:rsidR="00EB677C">
        <w:t xml:space="preserve">es should </w:t>
      </w:r>
      <w:r w:rsidR="00975B05">
        <w:t>consider</w:t>
      </w:r>
      <w:r w:rsidR="00EB677C">
        <w:t xml:space="preserve"> their possibl</w:t>
      </w:r>
      <w:r w:rsidR="004E6375">
        <w:t>y</w:t>
      </w:r>
      <w:r w:rsidR="00EB677C">
        <w:t xml:space="preserve"> high charring temperature</w:t>
      </w:r>
      <w:r w:rsidR="00441095">
        <w:t xml:space="preserve"> and </w:t>
      </w:r>
      <w:r w:rsidR="007A7EED">
        <w:t xml:space="preserve">different </w:t>
      </w:r>
      <w:r w:rsidR="00441095">
        <w:t>offset</w:t>
      </w:r>
      <w:r w:rsidR="00480C7A">
        <w:t xml:space="preserve">. </w:t>
      </w:r>
    </w:p>
    <w:p w14:paraId="41F86E66" w14:textId="3716FFA1" w:rsidR="009E4376" w:rsidRDefault="009E4376" w:rsidP="0037205B"/>
    <w:p w14:paraId="027D9FC5" w14:textId="298EFAF6" w:rsidR="009E4376" w:rsidRPr="00BE4F63" w:rsidRDefault="009E4376" w:rsidP="009E4376">
      <w:pPr>
        <w:rPr>
          <w:sz w:val="20"/>
          <w:szCs w:val="20"/>
        </w:rPr>
      </w:pPr>
      <w:r w:rsidRPr="00BE4F63">
        <w:rPr>
          <w:sz w:val="20"/>
          <w:szCs w:val="20"/>
        </w:rPr>
        <w:lastRenderedPageBreak/>
        <w:t xml:space="preserve">Table </w:t>
      </w:r>
      <w:r>
        <w:rPr>
          <w:sz w:val="20"/>
          <w:szCs w:val="20"/>
        </w:rPr>
        <w:t>8</w:t>
      </w:r>
      <w:r w:rsidRPr="00BE4F63">
        <w:rPr>
          <w:sz w:val="20"/>
          <w:szCs w:val="20"/>
        </w:rPr>
        <w:t>. The differences in colour, distortion and internal structure of archaeological wheat, barley, rye and oat grains which are good, borderline or badly suited for isotopic analysis</w:t>
      </w:r>
      <w:r w:rsidR="00441095">
        <w:rPr>
          <w:sz w:val="20"/>
          <w:szCs w:val="20"/>
        </w:rPr>
        <w:t xml:space="preserve"> () indicate the charring scores used in table 2</w:t>
      </w:r>
      <w:r w:rsidRPr="00BE4F63">
        <w:rPr>
          <w:sz w:val="20"/>
          <w:szCs w:val="20"/>
        </w:rPr>
        <w:t xml:space="preserve">. </w:t>
      </w:r>
    </w:p>
    <w:tbl>
      <w:tblPr>
        <w:tblStyle w:val="TableGrid"/>
        <w:tblW w:w="9815" w:type="dxa"/>
        <w:tblLook w:val="04A0" w:firstRow="1" w:lastRow="0" w:firstColumn="1" w:lastColumn="0" w:noHBand="0" w:noVBand="1"/>
      </w:tblPr>
      <w:tblGrid>
        <w:gridCol w:w="1506"/>
        <w:gridCol w:w="2570"/>
        <w:gridCol w:w="2865"/>
        <w:gridCol w:w="2874"/>
      </w:tblGrid>
      <w:tr w:rsidR="009E4376" w:rsidRPr="00A721A9" w14:paraId="2A4ACE21" w14:textId="77777777" w:rsidTr="00D60F5D">
        <w:trPr>
          <w:trHeight w:val="384"/>
        </w:trPr>
        <w:tc>
          <w:tcPr>
            <w:tcW w:w="1506" w:type="dxa"/>
            <w:shd w:val="clear" w:color="auto" w:fill="auto"/>
            <w:noWrap/>
            <w:hideMark/>
          </w:tcPr>
          <w:p w14:paraId="2866F72C"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w:t>
            </w:r>
          </w:p>
        </w:tc>
        <w:tc>
          <w:tcPr>
            <w:tcW w:w="2570" w:type="dxa"/>
            <w:shd w:val="clear" w:color="auto" w:fill="auto"/>
            <w:noWrap/>
            <w:hideMark/>
          </w:tcPr>
          <w:p w14:paraId="11252C14"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Good (230 to +260</w:t>
            </w:r>
            <w:r w:rsidRPr="00F90B08">
              <w:rPr>
                <w:b/>
                <w:bCs/>
                <w:color w:val="000000"/>
                <w:sz w:val="22"/>
                <w:szCs w:val="22"/>
                <w:lang w:eastAsia="en-GB"/>
              </w:rPr>
              <w:sym w:font="Symbol" w:char="F0B0"/>
            </w:r>
            <w:r w:rsidRPr="00F90B08">
              <w:rPr>
                <w:b/>
                <w:bCs/>
                <w:color w:val="000000"/>
                <w:sz w:val="22"/>
                <w:szCs w:val="22"/>
                <w:lang w:eastAsia="en-GB"/>
              </w:rPr>
              <w:t>C)</w:t>
            </w:r>
          </w:p>
        </w:tc>
        <w:tc>
          <w:tcPr>
            <w:tcW w:w="2865" w:type="dxa"/>
            <w:shd w:val="clear" w:color="auto" w:fill="auto"/>
            <w:noWrap/>
            <w:hideMark/>
          </w:tcPr>
          <w:p w14:paraId="5A18C49F"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Borderline (+260 - +300</w:t>
            </w:r>
            <w:r w:rsidRPr="00F90B08">
              <w:rPr>
                <w:b/>
                <w:bCs/>
                <w:color w:val="000000"/>
                <w:sz w:val="22"/>
                <w:szCs w:val="22"/>
                <w:lang w:eastAsia="en-GB"/>
              </w:rPr>
              <w:sym w:font="Symbol" w:char="F0B0"/>
            </w:r>
            <w:r w:rsidRPr="00F90B08">
              <w:rPr>
                <w:b/>
                <w:bCs/>
                <w:color w:val="000000"/>
                <w:sz w:val="22"/>
                <w:szCs w:val="22"/>
                <w:lang w:eastAsia="en-GB"/>
              </w:rPr>
              <w:t>C)</w:t>
            </w:r>
          </w:p>
        </w:tc>
        <w:tc>
          <w:tcPr>
            <w:tcW w:w="2874" w:type="dxa"/>
            <w:shd w:val="clear" w:color="auto" w:fill="auto"/>
            <w:noWrap/>
            <w:hideMark/>
          </w:tcPr>
          <w:p w14:paraId="033BDAF0"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Bad (+300 </w:t>
            </w:r>
            <w:r w:rsidRPr="00F90B08">
              <w:rPr>
                <w:b/>
                <w:bCs/>
                <w:color w:val="000000"/>
                <w:sz w:val="22"/>
                <w:szCs w:val="22"/>
                <w:lang w:eastAsia="en-GB"/>
              </w:rPr>
              <w:sym w:font="Symbol" w:char="F0B0"/>
            </w:r>
            <w:r w:rsidRPr="00F90B08">
              <w:rPr>
                <w:b/>
                <w:bCs/>
                <w:color w:val="000000"/>
                <w:sz w:val="22"/>
                <w:szCs w:val="22"/>
                <w:lang w:eastAsia="en-GB"/>
              </w:rPr>
              <w:t>C)</w:t>
            </w:r>
          </w:p>
        </w:tc>
      </w:tr>
      <w:tr w:rsidR="009E4376" w:rsidRPr="00A721A9" w14:paraId="3B4890CA" w14:textId="77777777" w:rsidTr="00D60F5D">
        <w:trPr>
          <w:trHeight w:val="116"/>
        </w:trPr>
        <w:tc>
          <w:tcPr>
            <w:tcW w:w="1506" w:type="dxa"/>
            <w:shd w:val="clear" w:color="auto" w:fill="auto"/>
            <w:noWrap/>
            <w:hideMark/>
          </w:tcPr>
          <w:p w14:paraId="12D29086"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Colour</w:t>
            </w:r>
          </w:p>
        </w:tc>
        <w:tc>
          <w:tcPr>
            <w:tcW w:w="2570" w:type="dxa"/>
            <w:shd w:val="clear" w:color="auto" w:fill="auto"/>
            <w:noWrap/>
            <w:hideMark/>
          </w:tcPr>
          <w:p w14:paraId="32FF2891" w14:textId="21B3D2A6"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xml:space="preserve">), </w:t>
            </w:r>
            <w:r w:rsidRPr="00A44E69">
              <w:rPr>
                <w:color w:val="000000"/>
                <w:sz w:val="22"/>
                <w:szCs w:val="22"/>
                <w:lang w:eastAsia="en-GB"/>
              </w:rPr>
              <w:t>matt</w:t>
            </w:r>
            <w:r w:rsidR="00A44E69">
              <w:rPr>
                <w:color w:val="000000"/>
                <w:sz w:val="22"/>
                <w:szCs w:val="22"/>
                <w:lang w:eastAsia="en-GB"/>
              </w:rPr>
              <w:t xml:space="preserve"> appearance</w:t>
            </w:r>
          </w:p>
        </w:tc>
        <w:tc>
          <w:tcPr>
            <w:tcW w:w="2865" w:type="dxa"/>
            <w:shd w:val="clear" w:color="auto" w:fill="auto"/>
            <w:noWrap/>
            <w:hideMark/>
          </w:tcPr>
          <w:p w14:paraId="01C40BE3" w14:textId="10EC4E8F"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matt</w:t>
            </w:r>
            <w:r w:rsidR="00A44E69">
              <w:rPr>
                <w:color w:val="000000"/>
                <w:sz w:val="22"/>
                <w:szCs w:val="22"/>
                <w:lang w:eastAsia="en-GB"/>
              </w:rPr>
              <w:t xml:space="preserve"> appearance</w:t>
            </w:r>
          </w:p>
        </w:tc>
        <w:tc>
          <w:tcPr>
            <w:tcW w:w="2874" w:type="dxa"/>
            <w:shd w:val="clear" w:color="auto" w:fill="auto"/>
            <w:noWrap/>
            <w:hideMark/>
          </w:tcPr>
          <w:p w14:paraId="5908A256" w14:textId="0AA4DF48"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w:t>
            </w:r>
            <w:r w:rsidR="00A44E69">
              <w:rPr>
                <w:color w:val="000000"/>
                <w:sz w:val="22"/>
                <w:szCs w:val="22"/>
                <w:lang w:eastAsia="en-GB"/>
              </w:rPr>
              <w:t>,</w:t>
            </w:r>
            <w:r w:rsidRPr="00A721A9">
              <w:rPr>
                <w:color w:val="000000"/>
                <w:sz w:val="22"/>
                <w:szCs w:val="22"/>
                <w:lang w:eastAsia="en-GB"/>
              </w:rPr>
              <w:t xml:space="preserve"> matt or glassy</w:t>
            </w:r>
            <w:r w:rsidR="00A44E69">
              <w:rPr>
                <w:color w:val="000000"/>
                <w:sz w:val="22"/>
                <w:szCs w:val="22"/>
                <w:lang w:eastAsia="en-GB"/>
              </w:rPr>
              <w:t xml:space="preserve"> appearance</w:t>
            </w:r>
          </w:p>
        </w:tc>
      </w:tr>
      <w:tr w:rsidR="009E4376" w:rsidRPr="00A721A9" w14:paraId="45207175" w14:textId="77777777" w:rsidTr="00D60F5D">
        <w:trPr>
          <w:trHeight w:val="116"/>
        </w:trPr>
        <w:tc>
          <w:tcPr>
            <w:tcW w:w="1506" w:type="dxa"/>
            <w:shd w:val="clear" w:color="auto" w:fill="auto"/>
            <w:noWrap/>
            <w:hideMark/>
          </w:tcPr>
          <w:p w14:paraId="69E7742A"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Distortion </w:t>
            </w:r>
          </w:p>
        </w:tc>
        <w:tc>
          <w:tcPr>
            <w:tcW w:w="2570" w:type="dxa"/>
            <w:shd w:val="clear" w:color="auto" w:fill="auto"/>
            <w:noWrap/>
            <w:hideMark/>
          </w:tcPr>
          <w:p w14:paraId="6F6066D7" w14:textId="3908DB53" w:rsidR="009E4376" w:rsidRPr="00A721A9" w:rsidRDefault="009E4376" w:rsidP="00D60F5D">
            <w:pPr>
              <w:rPr>
                <w:color w:val="000000"/>
                <w:sz w:val="22"/>
                <w:szCs w:val="22"/>
                <w:lang w:eastAsia="en-GB"/>
              </w:rPr>
            </w:pPr>
            <w:r w:rsidRPr="00A721A9">
              <w:rPr>
                <w:color w:val="000000"/>
                <w:sz w:val="22"/>
                <w:szCs w:val="22"/>
                <w:lang w:eastAsia="en-GB"/>
              </w:rPr>
              <w:t>slight to moderate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p>
        </w:tc>
        <w:tc>
          <w:tcPr>
            <w:tcW w:w="2865" w:type="dxa"/>
            <w:shd w:val="clear" w:color="auto" w:fill="auto"/>
            <w:noWrap/>
            <w:hideMark/>
          </w:tcPr>
          <w:p w14:paraId="60564269" w14:textId="0D8AC563"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83E9D2B" w14:textId="687F536A"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002E20C3">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r w:rsidR="00857928">
              <w:rPr>
                <w:color w:val="000000"/>
                <w:sz w:val="22"/>
                <w:szCs w:val="22"/>
                <w:lang w:eastAsia="en-GB"/>
              </w:rPr>
              <w:t>5</w:t>
            </w:r>
            <w:r w:rsidRPr="00A721A9">
              <w:rPr>
                <w:color w:val="000000"/>
                <w:sz w:val="22"/>
                <w:szCs w:val="22"/>
                <w:lang w:eastAsia="en-GB"/>
              </w:rPr>
              <w:t>+</w:t>
            </w:r>
            <w:r w:rsidR="002E20C3">
              <w:rPr>
                <w:color w:val="000000"/>
                <w:sz w:val="22"/>
                <w:szCs w:val="22"/>
                <w:lang w:eastAsia="en-GB"/>
              </w:rPr>
              <w:t>)</w:t>
            </w:r>
          </w:p>
        </w:tc>
      </w:tr>
      <w:tr w:rsidR="009E4376" w:rsidRPr="00A721A9" w14:paraId="2C00DFCE" w14:textId="77777777" w:rsidTr="00D60F5D">
        <w:trPr>
          <w:trHeight w:val="116"/>
        </w:trPr>
        <w:tc>
          <w:tcPr>
            <w:tcW w:w="1506" w:type="dxa"/>
            <w:shd w:val="clear" w:color="auto" w:fill="auto"/>
            <w:noWrap/>
            <w:hideMark/>
          </w:tcPr>
          <w:p w14:paraId="08AD727E"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Internal structure</w:t>
            </w:r>
          </w:p>
        </w:tc>
        <w:tc>
          <w:tcPr>
            <w:tcW w:w="2570" w:type="dxa"/>
            <w:shd w:val="clear" w:color="auto" w:fill="auto"/>
            <w:noWrap/>
            <w:hideMark/>
          </w:tcPr>
          <w:p w14:paraId="010E0F37" w14:textId="222F2EF1" w:rsidR="009E4376" w:rsidRPr="00A721A9" w:rsidRDefault="009E4376" w:rsidP="00D60F5D">
            <w:pPr>
              <w:rPr>
                <w:color w:val="000000"/>
                <w:sz w:val="22"/>
                <w:szCs w:val="22"/>
                <w:lang w:eastAsia="en-GB"/>
              </w:rPr>
            </w:pPr>
            <w:r w:rsidRPr="00A721A9">
              <w:rPr>
                <w:color w:val="000000"/>
                <w:sz w:val="22"/>
                <w:szCs w:val="22"/>
                <w:lang w:eastAsia="en-GB"/>
              </w:rPr>
              <w:t>no to minimal voids, matrix dense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p>
        </w:tc>
        <w:tc>
          <w:tcPr>
            <w:tcW w:w="2865" w:type="dxa"/>
            <w:shd w:val="clear" w:color="auto" w:fill="auto"/>
            <w:noWrap/>
            <w:hideMark/>
          </w:tcPr>
          <w:p w14:paraId="136A5061" w14:textId="77777777" w:rsidR="009E4376" w:rsidRPr="00A721A9" w:rsidRDefault="009E4376" w:rsidP="00D60F5D">
            <w:pPr>
              <w:rPr>
                <w:color w:val="000000"/>
                <w:sz w:val="22"/>
                <w:szCs w:val="22"/>
                <w:lang w:eastAsia="en-GB"/>
              </w:rPr>
            </w:pPr>
            <w:r w:rsidRPr="00A721A9">
              <w:rPr>
                <w:color w:val="000000"/>
                <w:sz w:val="22"/>
                <w:szCs w:val="22"/>
                <w:lang w:eastAsia="en-GB"/>
              </w:rPr>
              <w:t>moderate voids, matrix dense to moderately dense</w:t>
            </w:r>
          </w:p>
          <w:p w14:paraId="709A50D5" w14:textId="5E752EC7" w:rsidR="009E4376" w:rsidRPr="00A721A9" w:rsidRDefault="009E4376" w:rsidP="00D60F5D">
            <w:pPr>
              <w:rPr>
                <w:color w:val="000000"/>
                <w:sz w:val="22"/>
                <w:szCs w:val="22"/>
                <w:lang w:eastAsia="en-GB"/>
              </w:rPr>
            </w:pP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B1BFE8A" w14:textId="47068342" w:rsidR="009E4376" w:rsidRPr="00A721A9" w:rsidRDefault="009E4376" w:rsidP="00D60F5D">
            <w:pPr>
              <w:rPr>
                <w:color w:val="000000"/>
                <w:sz w:val="22"/>
                <w:szCs w:val="22"/>
                <w:lang w:eastAsia="en-GB"/>
              </w:rPr>
            </w:pPr>
            <w:r w:rsidRPr="00A721A9">
              <w:rPr>
                <w:color w:val="000000"/>
                <w:sz w:val="22"/>
                <w:szCs w:val="22"/>
                <w:lang w:eastAsia="en-GB"/>
              </w:rPr>
              <w:t>major voids, less than half dense matrix surviving, matrix can look bubbly (</w:t>
            </w:r>
            <w:r w:rsidR="00857928">
              <w:rPr>
                <w:color w:val="000000"/>
                <w:sz w:val="22"/>
                <w:szCs w:val="22"/>
                <w:lang w:eastAsia="en-GB"/>
              </w:rPr>
              <w:t>5</w:t>
            </w:r>
            <w:r w:rsidRPr="00A721A9">
              <w:rPr>
                <w:color w:val="000000"/>
                <w:sz w:val="22"/>
                <w:szCs w:val="22"/>
                <w:lang w:eastAsia="en-GB"/>
              </w:rPr>
              <w:t>+)</w:t>
            </w:r>
          </w:p>
        </w:tc>
      </w:tr>
    </w:tbl>
    <w:p w14:paraId="171647FC" w14:textId="77777777" w:rsidR="009143D8" w:rsidRDefault="009143D8" w:rsidP="0037205B"/>
    <w:p w14:paraId="2D44ED42" w14:textId="36238C5F" w:rsidR="0019441D" w:rsidRDefault="00F71609" w:rsidP="0037205B">
      <w:r>
        <w:t>I</w:t>
      </w:r>
      <w:r w:rsidR="0019441D">
        <w:t xml:space="preserve">n addition to </w:t>
      </w:r>
      <w:r w:rsidR="009143D8">
        <w:t xml:space="preserve">having a completely </w:t>
      </w:r>
      <w:r>
        <w:t>blacken</w:t>
      </w:r>
      <w:r w:rsidR="0065123E">
        <w:t>ed</w:t>
      </w:r>
      <w:r>
        <w:t xml:space="preserve"> </w:t>
      </w:r>
      <w:r w:rsidR="0019441D">
        <w:t>grain</w:t>
      </w:r>
      <w:r w:rsidR="009143D8">
        <w:t xml:space="preserve"> matrix</w:t>
      </w:r>
      <w:r w:rsidR="0019441D">
        <w:t xml:space="preserve">, the matrix of </w:t>
      </w:r>
      <w:r w:rsidR="00534D38">
        <w:t>a</w:t>
      </w:r>
      <w:r w:rsidR="0019441D">
        <w:t xml:space="preserve"> </w:t>
      </w:r>
      <w:r>
        <w:t xml:space="preserve">grain </w:t>
      </w:r>
      <w:r w:rsidR="009E4376">
        <w:t>suitable for isotopic analysis</w:t>
      </w:r>
      <w:r>
        <w:t xml:space="preserve"> </w:t>
      </w:r>
      <w:r w:rsidR="009E4376">
        <w:t>should</w:t>
      </w:r>
      <w:r w:rsidR="0019441D">
        <w:t xml:space="preserve"> be matte.</w:t>
      </w:r>
      <w:r w:rsidR="00094482">
        <w:t xml:space="preserve"> </w:t>
      </w:r>
      <w:r>
        <w:t>Archaeological grains can</w:t>
      </w:r>
      <w:r w:rsidR="00094482">
        <w:t>,</w:t>
      </w:r>
      <w:r>
        <w:t xml:space="preserve"> however</w:t>
      </w:r>
      <w:r w:rsidR="00094482">
        <w:t>,</w:t>
      </w:r>
      <w:r>
        <w:t xml:space="preserve"> present with a matrix which appears</w:t>
      </w:r>
      <w:r w:rsidR="00230B2E">
        <w:t xml:space="preserve"> glassy</w:t>
      </w:r>
      <w:r>
        <w:t xml:space="preserve"> or </w:t>
      </w:r>
      <w:r w:rsidR="00735F6D">
        <w:t>vitrified</w:t>
      </w:r>
      <w:r w:rsidR="002E20C3">
        <w:t xml:space="preserve"> (</w:t>
      </w:r>
      <w:r w:rsidR="00251FB2">
        <w:t>F</w:t>
      </w:r>
      <w:r w:rsidR="00FB27DB">
        <w:t xml:space="preserve">igure </w:t>
      </w:r>
      <w:r w:rsidR="00BB02A1">
        <w:t>5</w:t>
      </w:r>
      <w:r w:rsidR="00FB27DB">
        <w:t>)</w:t>
      </w:r>
      <w:r w:rsidR="00230B2E">
        <w:t xml:space="preserve">. We </w:t>
      </w:r>
      <w:r w:rsidR="00B27B55">
        <w:t>hypothesise</w:t>
      </w:r>
      <w:r w:rsidR="00230B2E">
        <w:t xml:space="preserve"> that this </w:t>
      </w:r>
      <w:r>
        <w:t>glassiness</w:t>
      </w:r>
      <w:r w:rsidR="00230B2E">
        <w:t xml:space="preserve"> is the result of high temperatures which have vitrified the grain</w:t>
      </w:r>
      <w:r w:rsidR="00B27B55">
        <w:t>’</w:t>
      </w:r>
      <w:r w:rsidR="00230B2E">
        <w:t>s matrix</w:t>
      </w:r>
      <w:r w:rsidR="0065123E">
        <w:t>;</w:t>
      </w:r>
      <w:r w:rsidR="003A5F2C">
        <w:t xml:space="preserve"> </w:t>
      </w:r>
      <w:r w:rsidR="003A5F2C" w:rsidRPr="00E11B2E">
        <w:t>such glassiness ha</w:t>
      </w:r>
      <w:r w:rsidR="0065123E">
        <w:t>s</w:t>
      </w:r>
      <w:r w:rsidR="003A5F2C" w:rsidRPr="00E11B2E">
        <w:t xml:space="preserve"> not yet been replicated experimentally </w:t>
      </w:r>
      <w:r w:rsidR="00E11B2E" w:rsidRPr="00E11B2E">
        <w:t xml:space="preserve">in either grains or wood </w:t>
      </w:r>
      <w:r w:rsidR="00095C54" w:rsidRPr="00E11B2E">
        <w:t>and need</w:t>
      </w:r>
      <w:r w:rsidR="00735F6D">
        <w:t>s</w:t>
      </w:r>
      <w:r w:rsidR="00095C54" w:rsidRPr="00E11B2E">
        <w:t xml:space="preserve"> further </w:t>
      </w:r>
      <w:r w:rsidR="0057019B">
        <w:t xml:space="preserve">investigation </w:t>
      </w:r>
      <w:r w:rsidR="003A5F2C" w:rsidRPr="00E11B2E">
        <w:t>(see</w:t>
      </w:r>
      <w:r w:rsidR="00E11B2E" w:rsidRPr="00E11B2E">
        <w:t xml:space="preserve"> </w:t>
      </w:r>
      <w:proofErr w:type="spellStart"/>
      <w:r w:rsidR="00E11B2E" w:rsidRPr="00E11B2E">
        <w:t>Courty</w:t>
      </w:r>
      <w:proofErr w:type="spellEnd"/>
      <w:r w:rsidR="00E11B2E" w:rsidRPr="00E11B2E">
        <w:t xml:space="preserve"> et al. 2020 c.f. with McParland et al</w:t>
      </w:r>
      <w:r w:rsidR="00735F6D">
        <w:t>.</w:t>
      </w:r>
      <w:r w:rsidR="00E11B2E" w:rsidRPr="00E11B2E">
        <w:t xml:space="preserve"> 2010 for debate within </w:t>
      </w:r>
      <w:proofErr w:type="spellStart"/>
      <w:r w:rsidR="00E11B2E" w:rsidRPr="00E11B2E">
        <w:t>anthracology</w:t>
      </w:r>
      <w:proofErr w:type="spellEnd"/>
      <w:r w:rsidR="00735F6D">
        <w:t xml:space="preserve"> as to whether high temperatures cause vitrification in charcoal</w:t>
      </w:r>
      <w:r w:rsidR="003A5F2C" w:rsidRPr="00E11B2E">
        <w:t>)</w:t>
      </w:r>
      <w:r w:rsidR="00230B2E" w:rsidRPr="00E11B2E">
        <w:t xml:space="preserve">. </w:t>
      </w:r>
      <w:r w:rsidR="00E11B2E" w:rsidRPr="00E11B2E">
        <w:t>T</w:t>
      </w:r>
      <w:r w:rsidR="00095C54" w:rsidRPr="00E11B2E">
        <w:t>he lack of such glassiness in any experimental studies</w:t>
      </w:r>
      <w:r w:rsidR="00E11B2E" w:rsidRPr="00E11B2E">
        <w:t xml:space="preserve"> </w:t>
      </w:r>
      <w:r w:rsidR="00095C54" w:rsidRPr="00E11B2E">
        <w:t>suggest</w:t>
      </w:r>
      <w:r w:rsidR="0065123E">
        <w:t>s</w:t>
      </w:r>
      <w:r w:rsidR="00095C54" w:rsidRPr="00E11B2E">
        <w:t xml:space="preserve"> th</w:t>
      </w:r>
      <w:r w:rsidR="00E11B2E" w:rsidRPr="00E11B2E">
        <w:t xml:space="preserve">at the conditions required to </w:t>
      </w:r>
      <w:r w:rsidR="00095C54" w:rsidRPr="00E11B2E">
        <w:t>vitrif</w:t>
      </w:r>
      <w:r w:rsidR="0065123E">
        <w:t>y</w:t>
      </w:r>
      <w:r w:rsidR="00095C54" w:rsidRPr="00E11B2E">
        <w:t xml:space="preserve"> cells</w:t>
      </w:r>
      <w:r w:rsidR="00230B2E" w:rsidRPr="00E11B2E">
        <w:t xml:space="preserve"> </w:t>
      </w:r>
      <w:r w:rsidR="00E11B2E" w:rsidRPr="00E11B2E">
        <w:t xml:space="preserve">are not the same as those </w:t>
      </w:r>
      <w:r w:rsidR="009143D8">
        <w:t xml:space="preserve">used </w:t>
      </w:r>
      <w:r w:rsidR="00FB27DB">
        <w:t xml:space="preserve">thus far to char modern grains to determine </w:t>
      </w:r>
      <w:r w:rsidR="00E11B2E" w:rsidRPr="00E11B2E">
        <w:t>isotopic offset</w:t>
      </w:r>
      <w:r w:rsidR="009143D8">
        <w:t>s</w:t>
      </w:r>
      <w:r w:rsidR="00E11B2E" w:rsidRPr="00E11B2E">
        <w:t xml:space="preserve">. </w:t>
      </w:r>
      <w:r w:rsidR="0065123E">
        <w:t>Consequently,</w:t>
      </w:r>
      <w:r w:rsidR="00E11B2E" w:rsidRPr="00E11B2E">
        <w:t xml:space="preserve"> glassiness should</w:t>
      </w:r>
      <w:r w:rsidRPr="00E11B2E">
        <w:t xml:space="preserve"> </w:t>
      </w:r>
      <w:r w:rsidR="00735F6D">
        <w:t xml:space="preserve">currently </w:t>
      </w:r>
      <w:r w:rsidRPr="00E11B2E">
        <w:t>be use</w:t>
      </w:r>
      <w:r w:rsidR="00E11B2E" w:rsidRPr="00E11B2E">
        <w:t>d</w:t>
      </w:r>
      <w:r w:rsidRPr="00E11B2E">
        <w:t xml:space="preserve"> as </w:t>
      </w:r>
      <w:r w:rsidR="00230B2E" w:rsidRPr="00E11B2E">
        <w:t>a</w:t>
      </w:r>
      <w:r w:rsidR="00E11B2E" w:rsidRPr="00E11B2E">
        <w:t xml:space="preserve">n </w:t>
      </w:r>
      <w:r w:rsidR="00230B2E" w:rsidRPr="00E11B2E">
        <w:t xml:space="preserve">attribute to </w:t>
      </w:r>
      <w:r w:rsidR="00230B2E" w:rsidRPr="00E11B2E">
        <w:rPr>
          <w:u w:val="single"/>
        </w:rPr>
        <w:t>rule out</w:t>
      </w:r>
      <w:r w:rsidR="00230B2E" w:rsidRPr="00E11B2E">
        <w:t xml:space="preserve"> grains for isotopic </w:t>
      </w:r>
      <w:r w:rsidR="004A3BC5" w:rsidRPr="00E11B2E">
        <w:t>analysis</w:t>
      </w:r>
      <w:r w:rsidR="00230B2E" w:rsidRPr="00E11B2E">
        <w:t>.</w:t>
      </w:r>
      <w:r w:rsidR="00230B2E">
        <w:t xml:space="preserve"> </w:t>
      </w:r>
    </w:p>
    <w:p w14:paraId="6AA39403" w14:textId="245FCDAD" w:rsidR="00230B2E" w:rsidRDefault="00230B2E" w:rsidP="0037205B"/>
    <w:p w14:paraId="0A62198D" w14:textId="7F5B7923" w:rsidR="00230B2E" w:rsidRDefault="009143D8" w:rsidP="0037205B">
      <w:r>
        <w:t>Grains</w:t>
      </w:r>
      <w:r w:rsidR="004E6375">
        <w:t xml:space="preserve"> </w:t>
      </w:r>
      <w:r>
        <w:t xml:space="preserve">should be selected </w:t>
      </w:r>
      <w:r w:rsidR="004E6375">
        <w:t>that</w:t>
      </w:r>
      <w:r>
        <w:t xml:space="preserve"> have limited distortion</w:t>
      </w:r>
      <w:r w:rsidR="004E6375">
        <w:t xml:space="preserve">, </w:t>
      </w:r>
      <w:r w:rsidR="007A7EED">
        <w:t>i.e.,</w:t>
      </w:r>
      <w:r w:rsidR="009E4376">
        <w:t xml:space="preserve"> changes to size and shape of grain (</w:t>
      </w:r>
      <w:r w:rsidR="00AA4913">
        <w:t>T</w:t>
      </w:r>
      <w:r w:rsidR="009E4376">
        <w:t>able 8).</w:t>
      </w:r>
      <w:r>
        <w:t xml:space="preserve"> </w:t>
      </w:r>
      <w:r w:rsidR="00230B2E">
        <w:t>However</w:t>
      </w:r>
      <w:r w:rsidR="004A3BC5">
        <w:t>,</w:t>
      </w:r>
      <w:r w:rsidR="00230B2E">
        <w:t xml:space="preserve"> </w:t>
      </w:r>
      <w:r>
        <w:t>i</w:t>
      </w:r>
      <w:r w:rsidR="00094482">
        <w:t>t has been</w:t>
      </w:r>
      <w:r w:rsidR="00230B2E">
        <w:t xml:space="preserve"> </w:t>
      </w:r>
      <w:r w:rsidR="00094482">
        <w:t>observed</w:t>
      </w:r>
      <w:r w:rsidR="00230B2E">
        <w:t xml:space="preserve"> that some archaeological grain</w:t>
      </w:r>
      <w:r w:rsidR="004E6375">
        <w:t>s</w:t>
      </w:r>
      <w:r w:rsidR="00230B2E">
        <w:t xml:space="preserve"> have limited</w:t>
      </w:r>
      <w:r>
        <w:t xml:space="preserve"> external</w:t>
      </w:r>
      <w:r w:rsidR="00230B2E">
        <w:t xml:space="preserve"> distortion </w:t>
      </w:r>
      <w:r w:rsidR="0065123E">
        <w:t>but</w:t>
      </w:r>
      <w:r w:rsidR="00230B2E">
        <w:t xml:space="preserve"> internal</w:t>
      </w:r>
      <w:r w:rsidR="00F92EFE">
        <w:t>ly</w:t>
      </w:r>
      <w:r w:rsidR="00230B2E">
        <w:t xml:space="preserve"> have large areas of glassy matrix or large voids</w:t>
      </w:r>
      <w:r w:rsidR="00F92EFE">
        <w:t xml:space="preserve"> (see </w:t>
      </w:r>
      <w:r w:rsidR="00A721A9" w:rsidRPr="00BB02A1">
        <w:t>F</w:t>
      </w:r>
      <w:r w:rsidR="00F92EFE" w:rsidRPr="00BB02A1">
        <w:t>ig</w:t>
      </w:r>
      <w:r w:rsidR="00BB02A1" w:rsidRPr="00BB02A1">
        <w:t>ure</w:t>
      </w:r>
      <w:r w:rsidR="00F92EFE" w:rsidRPr="00094482">
        <w:rPr>
          <w:highlight w:val="yellow"/>
        </w:rPr>
        <w:t xml:space="preserve"> </w:t>
      </w:r>
      <w:r w:rsidR="00BB02A1">
        <w:t>5</w:t>
      </w:r>
      <w:r w:rsidR="00F92EFE">
        <w:t>)</w:t>
      </w:r>
      <w:r w:rsidR="00230B2E">
        <w:t xml:space="preserve">. </w:t>
      </w:r>
      <w:r w:rsidR="00094482">
        <w:t xml:space="preserve">This </w:t>
      </w:r>
      <w:r w:rsidR="00230B2E">
        <w:t>highlights the need for grains to be dissected in half to ascertain their suitability for isotopic analysis, and</w:t>
      </w:r>
      <w:r w:rsidR="00F92EFE">
        <w:t xml:space="preserve"> furthermore</w:t>
      </w:r>
      <w:r w:rsidR="00094482">
        <w:t>,</w:t>
      </w:r>
      <w:r w:rsidR="00F92EFE">
        <w:t xml:space="preserve"> </w:t>
      </w:r>
      <w:r w:rsidR="00230B2E">
        <w:t xml:space="preserve">that </w:t>
      </w:r>
      <w:r w:rsidR="00230B2E" w:rsidRPr="00433F08">
        <w:rPr>
          <w:u w:val="single"/>
        </w:rPr>
        <w:t>all</w:t>
      </w:r>
      <w:r w:rsidR="00230B2E">
        <w:t xml:space="preserve"> attributes </w:t>
      </w:r>
      <w:r w:rsidR="00F92EFE">
        <w:t xml:space="preserve">in </w:t>
      </w:r>
      <w:r w:rsidR="00B27B55">
        <w:t>T</w:t>
      </w:r>
      <w:r w:rsidR="00F92EFE">
        <w:t xml:space="preserve">able </w:t>
      </w:r>
      <w:r w:rsidR="00534C67">
        <w:t>8</w:t>
      </w:r>
      <w:r w:rsidR="00F92EFE">
        <w:t xml:space="preserve"> </w:t>
      </w:r>
      <w:r w:rsidR="00230B2E">
        <w:t xml:space="preserve">must be used </w:t>
      </w:r>
      <w:r w:rsidR="00F92EFE">
        <w:t xml:space="preserve">when selecting grains for </w:t>
      </w:r>
      <w:r w:rsidR="00094482">
        <w:t>analysis</w:t>
      </w:r>
      <w:r w:rsidR="00230B2E">
        <w:t xml:space="preserve">. </w:t>
      </w:r>
    </w:p>
    <w:p w14:paraId="5BEAE80B" w14:textId="2B173439" w:rsidR="00230B2E" w:rsidRDefault="00BB02A1" w:rsidP="0037205B">
      <w:r w:rsidRPr="00BB02A1">
        <w:rPr>
          <w:noProof/>
        </w:rPr>
        <w:drawing>
          <wp:inline distT="0" distB="0" distL="0" distR="0" wp14:anchorId="798838F5" wp14:editId="2B449D8E">
            <wp:extent cx="5727700" cy="3388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88360"/>
                    </a:xfrm>
                    <a:prstGeom prst="rect">
                      <a:avLst/>
                    </a:prstGeom>
                  </pic:spPr>
                </pic:pic>
              </a:graphicData>
            </a:graphic>
          </wp:inline>
        </w:drawing>
      </w:r>
    </w:p>
    <w:p w14:paraId="192496F0" w14:textId="1B17E212" w:rsidR="00702339" w:rsidRDefault="00BB02A1" w:rsidP="0037205B">
      <w:pPr>
        <w:rPr>
          <w:sz w:val="20"/>
          <w:szCs w:val="20"/>
        </w:rPr>
      </w:pPr>
      <w:r w:rsidRPr="00702339">
        <w:rPr>
          <w:sz w:val="20"/>
          <w:szCs w:val="20"/>
        </w:rPr>
        <w:t xml:space="preserve">Figure </w:t>
      </w:r>
      <w:r w:rsidR="00702339" w:rsidRPr="00702339">
        <w:rPr>
          <w:sz w:val="20"/>
          <w:szCs w:val="20"/>
        </w:rPr>
        <w:t xml:space="preserve">5. </w:t>
      </w:r>
      <w:r w:rsidR="00702339">
        <w:rPr>
          <w:sz w:val="20"/>
          <w:szCs w:val="20"/>
        </w:rPr>
        <w:t xml:space="preserve">Examples of archaeological grains which show characteristic internal structures of the good, borderline and bad categories. </w:t>
      </w:r>
      <w:ins w:id="321" w:author="Elizabeth Stroud" w:date="2023-01-20T14:05:00Z">
        <w:r w:rsidR="008341B1">
          <w:rPr>
            <w:sz w:val="20"/>
            <w:szCs w:val="20"/>
          </w:rPr>
          <w:t>Scale bar = 2mm</w:t>
        </w:r>
      </w:ins>
    </w:p>
    <w:p w14:paraId="5B943DFD" w14:textId="77777777" w:rsidR="00702339" w:rsidRPr="00702339" w:rsidRDefault="00702339" w:rsidP="0037205B">
      <w:pPr>
        <w:rPr>
          <w:sz w:val="20"/>
          <w:szCs w:val="20"/>
        </w:rPr>
      </w:pPr>
    </w:p>
    <w:p w14:paraId="4D739A84" w14:textId="5977D7E8" w:rsidR="00D14318" w:rsidRDefault="00230B2E" w:rsidP="0037205B">
      <w:r>
        <w:lastRenderedPageBreak/>
        <w:t>The charring experiment</w:t>
      </w:r>
      <w:r w:rsidR="00095C54">
        <w:t xml:space="preserve"> above</w:t>
      </w:r>
      <w:r>
        <w:t xml:space="preserve"> (</w:t>
      </w:r>
      <w:r w:rsidRPr="00095C54">
        <w:t xml:space="preserve">and </w:t>
      </w:r>
      <w:r w:rsidR="00095C54">
        <w:t>other</w:t>
      </w:r>
      <w:r w:rsidR="0065123E">
        <w:t>s,</w:t>
      </w:r>
      <w:r w:rsidR="00095C54">
        <w:t xml:space="preserve"> such as Charles et al. 2015)</w:t>
      </w:r>
      <w:r>
        <w:t xml:space="preserve"> </w:t>
      </w:r>
      <w:r w:rsidR="00D92DDA" w:rsidRPr="00D92DDA">
        <w:t>show</w:t>
      </w:r>
      <w:r w:rsidR="0083408D">
        <w:t>s</w:t>
      </w:r>
      <w:r w:rsidR="00D92DDA" w:rsidRPr="00D92DDA">
        <w:t xml:space="preserve"> that as</w:t>
      </w:r>
      <w:r w:rsidRPr="00D92DDA">
        <w:t xml:space="preserve"> </w:t>
      </w:r>
      <w:r w:rsidR="00F92EFE" w:rsidRPr="00D92DDA">
        <w:t>charring</w:t>
      </w:r>
      <w:r w:rsidRPr="00D92DDA">
        <w:t xml:space="preserve"> temperature</w:t>
      </w:r>
      <w:r w:rsidR="00F92EFE" w:rsidRPr="00D92DDA">
        <w:t xml:space="preserve"> and duration</w:t>
      </w:r>
      <w:r w:rsidRPr="00D92DDA">
        <w:t xml:space="preserve"> increase</w:t>
      </w:r>
      <w:r w:rsidR="003F72AE">
        <w:t>s</w:t>
      </w:r>
      <w:r w:rsidR="0057019B">
        <w:t>,</w:t>
      </w:r>
      <w:r w:rsidR="00F92EFE" w:rsidRPr="00D92DDA">
        <w:t xml:space="preserve"> </w:t>
      </w:r>
      <w:r w:rsidRPr="00D92DDA">
        <w:t xml:space="preserve">the matrix of </w:t>
      </w:r>
      <w:r w:rsidR="0057019B">
        <w:t xml:space="preserve">a </w:t>
      </w:r>
      <w:r w:rsidRPr="00D92DDA">
        <w:t>grain los</w:t>
      </w:r>
      <w:r w:rsidR="00F92EFE" w:rsidRPr="00D92DDA">
        <w:t>e</w:t>
      </w:r>
      <w:r w:rsidR="0057019B">
        <w:t>s</w:t>
      </w:r>
      <w:r w:rsidRPr="00D92DDA">
        <w:t xml:space="preserve"> </w:t>
      </w:r>
      <w:r w:rsidR="00D14318" w:rsidRPr="00D92DDA">
        <w:t>density</w:t>
      </w:r>
      <w:r w:rsidR="00095C54">
        <w:t xml:space="preserve">, potentially a consequence of </w:t>
      </w:r>
      <w:r w:rsidR="00D14318" w:rsidRPr="00D92DDA">
        <w:t xml:space="preserve">the </w:t>
      </w:r>
      <w:r w:rsidR="002C571D" w:rsidRPr="00D92DDA">
        <w:t>cells</w:t>
      </w:r>
      <w:r w:rsidR="00D14318" w:rsidRPr="00D92DDA">
        <w:t xml:space="preserve"> los</w:t>
      </w:r>
      <w:r w:rsidR="00095C54">
        <w:t>ing</w:t>
      </w:r>
      <w:r w:rsidR="00D14318" w:rsidRPr="00D92DDA">
        <w:t xml:space="preserve"> internal material</w:t>
      </w:r>
      <w:r w:rsidR="00534D38">
        <w:t>,</w:t>
      </w:r>
      <w:r w:rsidR="00D14318" w:rsidRPr="00D92DDA">
        <w:t xml:space="preserve"> </w:t>
      </w:r>
      <w:r w:rsidR="00D92DDA" w:rsidRPr="00D92DDA">
        <w:t xml:space="preserve">and at higher temperatures </w:t>
      </w:r>
      <w:r w:rsidR="002C571D">
        <w:t xml:space="preserve">cells </w:t>
      </w:r>
      <w:r w:rsidR="00D92DDA" w:rsidRPr="00D92DDA">
        <w:t xml:space="preserve">can merge. </w:t>
      </w:r>
      <w:r w:rsidR="00D92DDA">
        <w:t>The density of the matrix is especially important in separating archaeological grains</w:t>
      </w:r>
      <w:r w:rsidR="00251FB2">
        <w:t xml:space="preserve"> suitable for isotopic analysis from those which are not</w:t>
      </w:r>
      <w:r w:rsidR="00F65FF5">
        <w:t>:</w:t>
      </w:r>
      <w:r w:rsidR="002C571D">
        <w:t xml:space="preserve"> grains with limited </w:t>
      </w:r>
      <w:r w:rsidR="00095C54">
        <w:t xml:space="preserve">amounts of </w:t>
      </w:r>
      <w:r w:rsidR="002C571D">
        <w:t xml:space="preserve">dense matrix or large merged voids are hypothesised to be indicative of higher temperatures. The </w:t>
      </w:r>
      <w:r w:rsidR="00534D38">
        <w:t>low-density</w:t>
      </w:r>
      <w:r w:rsidR="002C571D">
        <w:t xml:space="preserve"> matrix, couple</w:t>
      </w:r>
      <w:r w:rsidR="00155B72">
        <w:t>d</w:t>
      </w:r>
      <w:r w:rsidR="002C571D">
        <w:t xml:space="preserve"> with large voids</w:t>
      </w:r>
      <w:r w:rsidR="00F65FF5">
        <w:t>,</w:t>
      </w:r>
      <w:r w:rsidR="002C571D">
        <w:t xml:space="preserve"> are </w:t>
      </w:r>
      <w:r w:rsidR="00F65FF5">
        <w:t>sound</w:t>
      </w:r>
      <w:r w:rsidR="002C571D">
        <w:t xml:space="preserve"> attributes for ruling out archaeological grains from isotopic </w:t>
      </w:r>
      <w:r w:rsidR="00534D38">
        <w:t>analysis</w:t>
      </w:r>
      <w:r w:rsidR="002C571D">
        <w:t xml:space="preserve">. </w:t>
      </w:r>
    </w:p>
    <w:p w14:paraId="4D7DA46E" w14:textId="77777777" w:rsidR="00D92DDA" w:rsidRDefault="00D92DDA" w:rsidP="0037205B"/>
    <w:p w14:paraId="4E917323" w14:textId="186F8A59" w:rsidR="002C571D" w:rsidRDefault="002C571D" w:rsidP="002C571D">
      <w:r w:rsidRPr="002C571D">
        <w:t>Species specific differences do occur</w:t>
      </w:r>
      <w:r>
        <w:t xml:space="preserve">; </w:t>
      </w:r>
      <w:r w:rsidRPr="002C571D">
        <w:t xml:space="preserve">the experimental charring </w:t>
      </w:r>
      <w:r>
        <w:t>showed differences between wheat</w:t>
      </w:r>
      <w:r w:rsidR="00534D38">
        <w:t>/</w:t>
      </w:r>
      <w:r>
        <w:t xml:space="preserve">barley compared with oat and rye. </w:t>
      </w:r>
      <w:ins w:id="322" w:author="Elizabeth Stroud" w:date="2023-01-09T17:19:00Z">
        <w:r w:rsidR="00F16112">
          <w:t>Hulled b</w:t>
        </w:r>
      </w:ins>
      <w:del w:id="323" w:author="Elizabeth Stroud" w:date="2023-01-09T17:19:00Z">
        <w:r w:rsidDel="00F16112">
          <w:delText>B</w:delText>
        </w:r>
      </w:del>
      <w:r>
        <w:t xml:space="preserve">arley tended to show higher amounts of distortion and </w:t>
      </w:r>
      <w:r w:rsidR="00155B72">
        <w:t xml:space="preserve">internal </w:t>
      </w:r>
      <w:r>
        <w:t>changes at lower temperatures compared with</w:t>
      </w:r>
      <w:r w:rsidR="00693346">
        <w:t xml:space="preserve"> rye, </w:t>
      </w:r>
      <w:ins w:id="324" w:author="Elizabeth Stroud" w:date="2023-01-09T17:19:00Z">
        <w:r w:rsidR="00F16112">
          <w:t xml:space="preserve">bread </w:t>
        </w:r>
      </w:ins>
      <w:r w:rsidR="00DD7A2D">
        <w:t xml:space="preserve">wheat </w:t>
      </w:r>
      <w:r>
        <w:t xml:space="preserve">and </w:t>
      </w:r>
      <w:r w:rsidR="00693346">
        <w:t>oat</w:t>
      </w:r>
      <w:r w:rsidRPr="002C571D">
        <w:t xml:space="preserve">. </w:t>
      </w:r>
      <w:r>
        <w:t xml:space="preserve">The differences between species does highlight the </w:t>
      </w:r>
      <w:r w:rsidR="000A37D2">
        <w:t xml:space="preserve">importance of charring experiments to understand how different species change </w:t>
      </w:r>
      <w:r w:rsidR="00975B05">
        <w:t>because of</w:t>
      </w:r>
      <w:r w:rsidR="000A37D2">
        <w:t xml:space="preserve"> different charring conditions.</w:t>
      </w:r>
      <w:r w:rsidR="00BF6E8B">
        <w:t xml:space="preserve"> Consequently, </w:t>
      </w:r>
      <w:r w:rsidR="000A37D2">
        <w:t xml:space="preserve">the above criteria, while </w:t>
      </w:r>
      <w:r w:rsidR="00BF6E8B">
        <w:t>they</w:t>
      </w:r>
      <w:r w:rsidR="000A37D2">
        <w:t xml:space="preserve"> may be suitable for wheat, rye</w:t>
      </w:r>
      <w:r w:rsidR="00B27B55">
        <w:t>,</w:t>
      </w:r>
      <w:r w:rsidR="000A37D2">
        <w:t xml:space="preserve"> barley and oat (and glume wheats such as spelt – see </w:t>
      </w:r>
      <w:r w:rsidR="002F2B35">
        <w:t>Stroud et al</w:t>
      </w:r>
      <w:r w:rsidR="001615E6">
        <w:t>.</w:t>
      </w:r>
      <w:r w:rsidR="002F2B35">
        <w:t xml:space="preserve"> </w:t>
      </w:r>
      <w:r w:rsidR="001615E6" w:rsidRPr="001615E6">
        <w:t>data-in-brief-submission</w:t>
      </w:r>
      <w:r w:rsidR="000A37D2">
        <w:t xml:space="preserve">), other crop species such as pulses, millets or sorghums may </w:t>
      </w:r>
      <w:r w:rsidR="0057019B">
        <w:t>present with different changes due to</w:t>
      </w:r>
      <w:r w:rsidR="000A37D2">
        <w:t xml:space="preserve"> charring and warrant further investigation. </w:t>
      </w:r>
    </w:p>
    <w:p w14:paraId="5FF49BE1" w14:textId="63EA4338" w:rsidR="00F96932" w:rsidRDefault="00F96932" w:rsidP="00F96932"/>
    <w:p w14:paraId="11BA1ABA" w14:textId="11BCE8B3" w:rsidR="00752D13" w:rsidRDefault="00BB02A1" w:rsidP="00F90B08">
      <w:pPr>
        <w:pStyle w:val="Heading3"/>
      </w:pPr>
      <w:r>
        <w:t xml:space="preserve">6 </w:t>
      </w:r>
      <w:r w:rsidR="00E76859">
        <w:t xml:space="preserve">Conclusion </w:t>
      </w:r>
    </w:p>
    <w:p w14:paraId="202DE941" w14:textId="2A42BF18" w:rsidR="0034703C" w:rsidRDefault="0034703C" w:rsidP="0034703C">
      <w:r>
        <w:t>This paper investigated the impact of charring, both</w:t>
      </w:r>
      <w:ins w:id="325" w:author="Elizabeth Stroud" w:date="2023-01-20T14:05:00Z">
        <w:r w:rsidR="008341B1">
          <w:t xml:space="preserve"> isotopically and</w:t>
        </w:r>
      </w:ins>
      <w:r>
        <w:t xml:space="preserve"> morphologically</w:t>
      </w:r>
      <w:del w:id="326" w:author="Elizabeth Stroud" w:date="2023-01-20T14:05:00Z">
        <w:r w:rsidDel="008341B1">
          <w:delText xml:space="preserve"> and isotopically</w:delText>
        </w:r>
      </w:del>
      <w:r>
        <w:t>, on bread wheat, hulled barley, rye and oat. The construction of a model to predict a charring offset indicates that, within the range of charring between 230°C and 300°C for the four species, small offsets are required</w:t>
      </w:r>
      <w:r w:rsidRPr="00E94E37">
        <w:t xml:space="preserve"> </w:t>
      </w:r>
      <w:r>
        <w:t xml:space="preserve">for both </w:t>
      </w:r>
      <w:r w:rsidRPr="00E94E37">
        <w:t>δ</w:t>
      </w:r>
      <w:r w:rsidRPr="00E94E37">
        <w:rPr>
          <w:vertAlign w:val="superscript"/>
        </w:rPr>
        <w:t>15</w:t>
      </w:r>
      <w:r w:rsidRPr="00E94E37">
        <w:t>N</w:t>
      </w:r>
      <w:r>
        <w:t xml:space="preserve"> and </w:t>
      </w:r>
      <w:r w:rsidRPr="00CA6EB8">
        <w:t>δ</w:t>
      </w:r>
      <w:r w:rsidRPr="00CA6EB8">
        <w:rPr>
          <w:vertAlign w:val="superscript"/>
        </w:rPr>
        <w:t>13</w:t>
      </w:r>
      <w:r w:rsidRPr="00CA6EB8">
        <w:t>C</w:t>
      </w:r>
      <w:r>
        <w:t xml:space="preserve"> values. At the lower temperature of 215</w:t>
      </w:r>
      <w:r>
        <w:sym w:font="Symbol" w:char="F0B0"/>
      </w:r>
      <w:r>
        <w:t>C grains are only partially charred (different isotopic values, only partially colour change), and so this material is excluded from the prediction of offsets.</w:t>
      </w:r>
    </w:p>
    <w:p w14:paraId="1C5A1DCF" w14:textId="77777777" w:rsidR="0034703C" w:rsidRDefault="0034703C" w:rsidP="0034703C"/>
    <w:p w14:paraId="483654B5" w14:textId="0C811700" w:rsidR="0034703C" w:rsidRDefault="0034703C" w:rsidP="0034703C">
      <w:r>
        <w:t>Between 230°C and 300</w:t>
      </w:r>
      <w:r>
        <w:sym w:font="Symbol" w:char="F0B0"/>
      </w:r>
      <w:r>
        <w:t>C, the isotopic offsets for wheat, barley, rye and oat are 0.32‰ (</w:t>
      </w:r>
      <w:r w:rsidRPr="00E94E37">
        <w:t>δ</w:t>
      </w:r>
      <w:r w:rsidRPr="00E94E37">
        <w:rPr>
          <w:vertAlign w:val="superscript"/>
        </w:rPr>
        <w:t>15</w:t>
      </w:r>
      <w:r w:rsidRPr="00E94E37">
        <w:t>N</w:t>
      </w:r>
      <w:r>
        <w:t xml:space="preserve">, 95% </w:t>
      </w:r>
      <w:ins w:id="327" w:author="Elizabeth Stroud" w:date="2023-01-09T17:10:00Z">
        <w:r w:rsidR="00192464">
          <w:t xml:space="preserve">with a 95% </w:t>
        </w:r>
      </w:ins>
      <w:r>
        <w:t>confidence interval</w:t>
      </w:r>
      <w:ins w:id="328" w:author="Elizabeth Stroud" w:date="2023-01-09T17:10:00Z">
        <w:r w:rsidR="00192464">
          <w:t xml:space="preserve"> of</w:t>
        </w:r>
      </w:ins>
      <w:r>
        <w:t xml:space="preserve"> -0.62</w:t>
      </w:r>
      <w:ins w:id="329" w:author="Elizabeth Stroud" w:date="2023-01-09T17:10:00Z">
        <w:r w:rsidR="00192464">
          <w:t xml:space="preserve"> to</w:t>
        </w:r>
      </w:ins>
      <w:del w:id="330" w:author="Elizabeth Stroud" w:date="2023-01-09T17:10:00Z">
        <w:r w:rsidDel="00192464">
          <w:delText>,</w:delText>
        </w:r>
      </w:del>
      <w:r>
        <w:t xml:space="preserve"> -0.02) and 0.16 ‰ (</w:t>
      </w:r>
      <w:r w:rsidRPr="00CA6EB8">
        <w:t>δ</w:t>
      </w:r>
      <w:r w:rsidRPr="00CA6EB8">
        <w:rPr>
          <w:vertAlign w:val="superscript"/>
        </w:rPr>
        <w:t>13</w:t>
      </w:r>
      <w:r w:rsidRPr="00CA6EB8">
        <w:t>C</w:t>
      </w:r>
      <w:r>
        <w:t xml:space="preserve">, 95% </w:t>
      </w:r>
      <w:ins w:id="331" w:author="Elizabeth Stroud" w:date="2023-01-09T17:10:00Z">
        <w:r w:rsidR="00192464">
          <w:t xml:space="preserve">with a </w:t>
        </w:r>
      </w:ins>
      <w:r>
        <w:t xml:space="preserve">confidence interval </w:t>
      </w:r>
      <w:ins w:id="332" w:author="Elizabeth Stroud" w:date="2023-01-09T17:10:00Z">
        <w:r w:rsidR="00192464">
          <w:t xml:space="preserve">of </w:t>
        </w:r>
      </w:ins>
      <w:r>
        <w:t>-0.29</w:t>
      </w:r>
      <w:del w:id="333" w:author="Elizabeth Stroud" w:date="2023-01-09T17:10:00Z">
        <w:r w:rsidDel="00192464">
          <w:delText xml:space="preserve">, </w:delText>
        </w:r>
      </w:del>
      <w:ins w:id="334" w:author="Elizabeth Stroud" w:date="2023-01-09T17:10:00Z">
        <w:r w:rsidR="00192464">
          <w:t xml:space="preserve"> to </w:t>
        </w:r>
      </w:ins>
      <w:r>
        <w:t xml:space="preserve">-0.03). The research also confirms the findings of Nitsch et al (2015) that variability of ± 0.5‰ for </w:t>
      </w:r>
      <w:r w:rsidRPr="00CA6EB8">
        <w:t>δ</w:t>
      </w:r>
      <w:r w:rsidRPr="00CA6EB8">
        <w:rPr>
          <w:vertAlign w:val="superscript"/>
        </w:rPr>
        <w:t>13</w:t>
      </w:r>
      <w:r w:rsidRPr="00CA6EB8">
        <w:t>C</w:t>
      </w:r>
      <w:r>
        <w:t xml:space="preserve"> values and ±1‰ for </w:t>
      </w:r>
      <w:r w:rsidRPr="00E94E37">
        <w:t>δ</w:t>
      </w:r>
      <w:r w:rsidRPr="00E94E37">
        <w:rPr>
          <w:vertAlign w:val="superscript"/>
        </w:rPr>
        <w:t>15</w:t>
      </w:r>
      <w:r w:rsidRPr="00E94E37">
        <w:t>N</w:t>
      </w:r>
      <w:r>
        <w:t xml:space="preserve"> values should be expected in a single growing condition. This reiterates the point that smaller isotopic differences should not be considered significant.</w:t>
      </w:r>
    </w:p>
    <w:p w14:paraId="675C7AAB" w14:textId="77777777" w:rsidR="0034703C" w:rsidRPr="00752D13" w:rsidRDefault="0034703C" w:rsidP="0034703C"/>
    <w:p w14:paraId="61DAE6EF" w14:textId="77777777" w:rsidR="0034703C" w:rsidRDefault="0034703C" w:rsidP="0034703C">
      <w:r>
        <w:t>This research shows that colour, distortion and internal structure change depending on the</w:t>
      </w:r>
      <w:r w:rsidRPr="00752D13">
        <w:t xml:space="preserve"> charring temperatur</w:t>
      </w:r>
      <w:r>
        <w:t>e and time range</w:t>
      </w:r>
      <w:r w:rsidRPr="00752D13">
        <w:t xml:space="preserve"> for </w:t>
      </w:r>
      <w:r>
        <w:t xml:space="preserve">the four species. Furthermore, examination of the internal structure of the grain is extremely important for selecting grains suitable for isotopic analysis, given findings that external shape may not always reflect high distortion in archaeological grains. The criteria presented here provide archaeologists who wish to conduct isotopic analysis of wheat, barley, rye or oat with guidelines to follow when selecting samples. </w:t>
      </w:r>
    </w:p>
    <w:p w14:paraId="50E4A57E" w14:textId="1C657F48" w:rsidR="00BB02A1" w:rsidRDefault="00BB02A1"/>
    <w:p w14:paraId="116B6047" w14:textId="0920DDB4" w:rsidR="00702339" w:rsidRPr="00702339" w:rsidRDefault="00702339" w:rsidP="00702339">
      <w:pPr>
        <w:pStyle w:val="Heading2"/>
        <w:rPr>
          <w:lang w:eastAsia="en-GB"/>
        </w:rPr>
      </w:pPr>
      <w:r>
        <w:rPr>
          <w:lang w:eastAsia="en-GB"/>
        </w:rPr>
        <w:t xml:space="preserve">6. </w:t>
      </w:r>
      <w:r w:rsidRPr="00702339">
        <w:rPr>
          <w:lang w:eastAsia="en-GB"/>
        </w:rPr>
        <w:t>Funding</w:t>
      </w:r>
    </w:p>
    <w:p w14:paraId="413FAE0B" w14:textId="77777777" w:rsidR="0034703C" w:rsidRPr="00702339" w:rsidRDefault="0034703C" w:rsidP="0034703C">
      <w:pPr>
        <w:rPr>
          <w:color w:val="000000" w:themeColor="text1"/>
        </w:rPr>
      </w:pPr>
      <w:r w:rsidRPr="00702339">
        <w:rPr>
          <w:color w:val="000000" w:themeColor="text1"/>
        </w:rPr>
        <w:t xml:space="preserve">This work was </w:t>
      </w:r>
      <w:r>
        <w:rPr>
          <w:color w:val="000000" w:themeColor="text1"/>
        </w:rPr>
        <w:t>funded</w:t>
      </w:r>
      <w:r w:rsidRPr="00702339">
        <w:rPr>
          <w:color w:val="000000" w:themeColor="text1"/>
        </w:rPr>
        <w:t xml:space="preserve"> by the European Research Council</w:t>
      </w:r>
      <w:r>
        <w:rPr>
          <w:color w:val="000000" w:themeColor="text1"/>
        </w:rPr>
        <w:t xml:space="preserve"> u</w:t>
      </w:r>
      <w:r w:rsidRPr="00702339">
        <w:rPr>
          <w:color w:val="000000" w:themeColor="text1"/>
        </w:rPr>
        <w:t>nder the European Union's Horizon 2020 research and innovation programme (</w:t>
      </w:r>
      <w:hyperlink r:id="rId14" w:anchor="gs0005" w:history="1">
        <w:r w:rsidRPr="00702339">
          <w:rPr>
            <w:color w:val="000000" w:themeColor="text1"/>
            <w:u w:val="single"/>
          </w:rPr>
          <w:t>ERC-2016-ADG-741751</w:t>
        </w:r>
      </w:hyperlink>
      <w:r w:rsidRPr="00702339">
        <w:rPr>
          <w:color w:val="000000" w:themeColor="text1"/>
        </w:rPr>
        <w:t>).</w:t>
      </w:r>
    </w:p>
    <w:p w14:paraId="7CD0B0E3" w14:textId="544D26FE" w:rsidR="00BB02A1" w:rsidRPr="00702339" w:rsidRDefault="00BB02A1">
      <w:pPr>
        <w:rPr>
          <w:color w:val="000000" w:themeColor="text1"/>
        </w:rPr>
      </w:pPr>
    </w:p>
    <w:p w14:paraId="2EDDBB30" w14:textId="194FF628" w:rsidR="00BB02A1" w:rsidRDefault="002321B6" w:rsidP="002321B6">
      <w:pPr>
        <w:pStyle w:val="Heading2"/>
      </w:pPr>
      <w:r>
        <w:t xml:space="preserve">7. </w:t>
      </w:r>
      <w:r w:rsidR="00702339">
        <w:t xml:space="preserve">Acknowledgements </w:t>
      </w:r>
    </w:p>
    <w:p w14:paraId="5D3E49D9" w14:textId="1EB37709" w:rsidR="00702339" w:rsidRDefault="00702339">
      <w:pPr>
        <w:rPr>
          <w:color w:val="000000" w:themeColor="text1"/>
        </w:rPr>
      </w:pPr>
    </w:p>
    <w:p w14:paraId="65EA56E1" w14:textId="23540E0A" w:rsidR="00702339" w:rsidRDefault="00702339">
      <w:pPr>
        <w:rPr>
          <w:color w:val="000000" w:themeColor="text1"/>
        </w:rPr>
      </w:pPr>
      <w:r>
        <w:rPr>
          <w:color w:val="000000" w:themeColor="text1"/>
        </w:rPr>
        <w:lastRenderedPageBreak/>
        <w:t xml:space="preserve">Thanks are </w:t>
      </w:r>
      <w:r w:rsidR="002321B6">
        <w:rPr>
          <w:color w:val="000000" w:themeColor="text1"/>
        </w:rPr>
        <w:t>extended</w:t>
      </w:r>
      <w:r>
        <w:rPr>
          <w:color w:val="000000" w:themeColor="text1"/>
        </w:rPr>
        <w:t xml:space="preserve"> to </w:t>
      </w:r>
      <w:r w:rsidR="002321B6">
        <w:rPr>
          <w:color w:val="000000" w:themeColor="text1"/>
        </w:rPr>
        <w:t xml:space="preserve">the ERC, as well as Samantha Neil, Peter </w:t>
      </w:r>
      <w:proofErr w:type="spellStart"/>
      <w:r w:rsidR="002321B6">
        <w:rPr>
          <w:color w:val="000000" w:themeColor="text1"/>
        </w:rPr>
        <w:t>Ditchfield</w:t>
      </w:r>
      <w:proofErr w:type="spellEnd"/>
      <w:r w:rsidR="002321B6">
        <w:rPr>
          <w:color w:val="000000" w:themeColor="text1"/>
        </w:rPr>
        <w:t xml:space="preserve">, Erika Nitsch for assistance during the data collection phase and Amy </w:t>
      </w:r>
      <w:proofErr w:type="spellStart"/>
      <w:r w:rsidR="002321B6">
        <w:rPr>
          <w:color w:val="000000" w:themeColor="text1"/>
        </w:rPr>
        <w:t>Sty</w:t>
      </w:r>
      <w:r w:rsidR="00555833">
        <w:rPr>
          <w:color w:val="000000" w:themeColor="text1"/>
        </w:rPr>
        <w:t>r</w:t>
      </w:r>
      <w:r w:rsidR="002321B6">
        <w:rPr>
          <w:color w:val="000000" w:themeColor="text1"/>
        </w:rPr>
        <w:t>ing</w:t>
      </w:r>
      <w:proofErr w:type="spellEnd"/>
      <w:r w:rsidR="002321B6">
        <w:rPr>
          <w:color w:val="000000" w:themeColor="text1"/>
        </w:rPr>
        <w:t xml:space="preserve"> for comments on </w:t>
      </w:r>
      <w:r w:rsidR="000A612D">
        <w:rPr>
          <w:color w:val="000000" w:themeColor="text1"/>
        </w:rPr>
        <w:t xml:space="preserve">a </w:t>
      </w:r>
      <w:r w:rsidR="002321B6">
        <w:rPr>
          <w:color w:val="000000" w:themeColor="text1"/>
        </w:rPr>
        <w:t>draft manuscript</w:t>
      </w:r>
    </w:p>
    <w:p w14:paraId="08EAEE5F" w14:textId="77777777" w:rsidR="002321B6" w:rsidRPr="00702339" w:rsidRDefault="002321B6">
      <w:pPr>
        <w:rPr>
          <w:color w:val="000000" w:themeColor="text1"/>
        </w:rPr>
      </w:pPr>
    </w:p>
    <w:p w14:paraId="142DE115" w14:textId="275288EA" w:rsidR="009E7E3A" w:rsidRDefault="002321B6" w:rsidP="00626655">
      <w:r>
        <w:rPr>
          <w:rStyle w:val="Heading2Char"/>
        </w:rPr>
        <w:t xml:space="preserve">8. </w:t>
      </w:r>
      <w:r w:rsidR="00187087" w:rsidRPr="002321B6">
        <w:rPr>
          <w:rStyle w:val="Heading2Char"/>
        </w:rPr>
        <w:t>References</w:t>
      </w:r>
    </w:p>
    <w:p w14:paraId="0B8C74EF" w14:textId="77777777" w:rsidR="004E365C" w:rsidRDefault="004E365C" w:rsidP="00626655"/>
    <w:p w14:paraId="4D9E7C12" w14:textId="7F234735" w:rsidR="004E365C" w:rsidRDefault="004E365C" w:rsidP="004E365C">
      <w:r>
        <w:t xml:space="preserve">Aguilera, M., </w:t>
      </w:r>
      <w:proofErr w:type="spellStart"/>
      <w:r>
        <w:t>Araus</w:t>
      </w:r>
      <w:proofErr w:type="spellEnd"/>
      <w:r>
        <w:t xml:space="preserve">, J.L., Voltas, J., Rodriguez-Ariza, M.O., Molina, F., </w:t>
      </w:r>
      <w:proofErr w:type="spellStart"/>
      <w:r>
        <w:t>Rovira</w:t>
      </w:r>
      <w:proofErr w:type="spellEnd"/>
      <w:r>
        <w:t xml:space="preserve">, N., </w:t>
      </w:r>
      <w:proofErr w:type="spellStart"/>
      <w:r>
        <w:t>Buxo</w:t>
      </w:r>
      <w:proofErr w:type="spellEnd"/>
      <w:r>
        <w:t xml:space="preserve">, R., and J.P. </w:t>
      </w:r>
      <w:proofErr w:type="spellStart"/>
      <w:r>
        <w:t>Ferrio</w:t>
      </w:r>
      <w:proofErr w:type="spellEnd"/>
      <w:r>
        <w:t xml:space="preserve"> 2008 Stable carbon and nitrogen isotopes and quality traits of fossil cereal grains provide clues on sustainability at the beginnings of Mediterranean agriculture. </w:t>
      </w:r>
      <w:r w:rsidRPr="0079424C">
        <w:rPr>
          <w:i/>
          <w:iCs/>
        </w:rPr>
        <w:t>Rapid Communications in Mass Spectrometry</w:t>
      </w:r>
      <w:r>
        <w:t xml:space="preserve"> 22(11):1653-1663</w:t>
      </w:r>
    </w:p>
    <w:p w14:paraId="3FB0BEDE" w14:textId="0C0F9A48" w:rsidR="004E365C" w:rsidRDefault="004E365C" w:rsidP="004E365C">
      <w:pPr>
        <w:pStyle w:val="NormalWeb"/>
      </w:pPr>
      <w:r>
        <w:t xml:space="preserve">Charles, M., Forster, E., Wallace, M., and G. Jones 2015 “Nor ever lighting char they grain”: establishing archaeological relevant charring conditions and their effect on glume wheat and grain morphology. </w:t>
      </w:r>
      <w:r w:rsidRPr="0079424C">
        <w:rPr>
          <w:i/>
          <w:iCs/>
        </w:rPr>
        <w:t>Science &amp; Technology of Archaeological Research</w:t>
      </w:r>
      <w:r>
        <w:t>, 1:1, 1-6</w:t>
      </w:r>
      <w:r>
        <w:rPr>
          <w:rFonts w:ascii="font0000000020874d80" w:hAnsi="font0000000020874d80"/>
          <w:sz w:val="18"/>
          <w:szCs w:val="18"/>
        </w:rPr>
        <w:t xml:space="preserve"> </w:t>
      </w:r>
      <w:r w:rsidRPr="006954B7">
        <w:t>http://dx.doi.org/10.1179/2054892315Y.0000000008</w:t>
      </w:r>
      <w:r>
        <w:rPr>
          <w:rFonts w:ascii="font0000000020874d80" w:hAnsi="font0000000020874d80"/>
          <w:sz w:val="18"/>
          <w:szCs w:val="18"/>
        </w:rPr>
        <w:t xml:space="preserve"> </w:t>
      </w:r>
    </w:p>
    <w:p w14:paraId="20F311EE" w14:textId="61291358" w:rsidR="004E365C" w:rsidRDefault="004E365C" w:rsidP="004E365C">
      <w:pPr>
        <w:rPr>
          <w:rFonts w:ascii="AdvOT596495f2" w:hAnsi="AdvOT596495f2"/>
          <w:sz w:val="14"/>
          <w:szCs w:val="14"/>
        </w:rPr>
      </w:pPr>
      <w:proofErr w:type="spellStart"/>
      <w:r w:rsidRPr="00E11B2E">
        <w:t>Courty</w:t>
      </w:r>
      <w:proofErr w:type="spellEnd"/>
      <w:r>
        <w:t xml:space="preserve">, M-A., </w:t>
      </w:r>
      <w:proofErr w:type="spellStart"/>
      <w:r>
        <w:t>Allue</w:t>
      </w:r>
      <w:proofErr w:type="spellEnd"/>
      <w:r>
        <w:t>, E., and A. Henry</w:t>
      </w:r>
      <w:r w:rsidRPr="00E11B2E">
        <w:t xml:space="preserve"> 2020</w:t>
      </w:r>
      <w:r>
        <w:t xml:space="preserve"> Forming mechanisms of vitrified charcoals in archaeological firing assemblages. </w:t>
      </w:r>
      <w:r w:rsidR="0079424C" w:rsidRPr="0079424C">
        <w:rPr>
          <w:i/>
          <w:iCs/>
        </w:rPr>
        <w:t>Journal</w:t>
      </w:r>
      <w:r w:rsidRPr="0079424C">
        <w:rPr>
          <w:i/>
          <w:iCs/>
        </w:rPr>
        <w:t xml:space="preserve"> of Archaeological Science: Reports</w:t>
      </w:r>
      <w:r>
        <w:t xml:space="preserve"> 30: 102215 </w:t>
      </w:r>
      <w:hyperlink r:id="rId15" w:history="1">
        <w:r w:rsidRPr="002C3409">
          <w:rPr>
            <w:rStyle w:val="Hyperlink"/>
          </w:rPr>
          <w:t>https://doi.org/10.1016/j.jasrep.2020.102215</w:t>
        </w:r>
      </w:hyperlink>
      <w:r>
        <w:rPr>
          <w:rFonts w:ascii="AdvOT596495f2" w:hAnsi="AdvOT596495f2"/>
          <w:sz w:val="14"/>
          <w:szCs w:val="14"/>
        </w:rPr>
        <w:t xml:space="preserve"> </w:t>
      </w:r>
    </w:p>
    <w:p w14:paraId="1F6C4368" w14:textId="741E3CE4" w:rsidR="004E365C" w:rsidDel="006347C1" w:rsidRDefault="004E365C" w:rsidP="004E365C">
      <w:pPr>
        <w:rPr>
          <w:del w:id="335" w:author="Elizabeth Stroud" w:date="2023-01-12T16:07:00Z"/>
        </w:rPr>
      </w:pPr>
    </w:p>
    <w:p w14:paraId="3E98B446" w14:textId="12822041" w:rsidR="004E365C" w:rsidDel="006347C1" w:rsidRDefault="004E365C" w:rsidP="004E365C">
      <w:pPr>
        <w:rPr>
          <w:del w:id="336" w:author="Elizabeth Stroud" w:date="2023-01-12T16:07:00Z"/>
        </w:rPr>
      </w:pPr>
      <w:del w:id="337" w:author="Elizabeth Stroud" w:date="2023-01-12T16:07:00Z">
        <w:r w:rsidDel="006347C1">
          <w:delText xml:space="preserve">Fernández-Crespo, T., Ordoño, J., Bogaard, A., Llanos, A., and R. Schulting 2019 A snapshot of subsistence in Iron age Iberia: the case of La Hoya village. </w:delText>
        </w:r>
        <w:r w:rsidRPr="0079424C" w:rsidDel="006347C1">
          <w:rPr>
            <w:i/>
            <w:iCs/>
          </w:rPr>
          <w:delText xml:space="preserve">Journal of Archaeological Science: Reports </w:delText>
        </w:r>
        <w:r w:rsidDel="006347C1">
          <w:delText xml:space="preserve">28:102037 </w:delText>
        </w:r>
        <w:r w:rsidRPr="004E365C" w:rsidDel="006347C1">
          <w:delText>https://doi.org/10.1016/j.jasrep.2019.102037</w:delText>
        </w:r>
      </w:del>
    </w:p>
    <w:p w14:paraId="4712FDA0" w14:textId="77777777" w:rsidR="004E365C" w:rsidRDefault="004E365C" w:rsidP="004E365C"/>
    <w:p w14:paraId="0565B046" w14:textId="038DF01E" w:rsidR="004E365C" w:rsidRDefault="004E365C" w:rsidP="004E365C">
      <w:r>
        <w:t xml:space="preserve">Fraser, R.A., </w:t>
      </w:r>
      <w:proofErr w:type="spellStart"/>
      <w:r>
        <w:t>Bogaard</w:t>
      </w:r>
      <w:proofErr w:type="spellEnd"/>
      <w:r>
        <w:t xml:space="preserve">, A., Charles, M., </w:t>
      </w:r>
      <w:proofErr w:type="spellStart"/>
      <w:r>
        <w:t>Styring</w:t>
      </w:r>
      <w:proofErr w:type="spellEnd"/>
      <w:r>
        <w:t xml:space="preserve">, A.K., Wallace, M., Jones, G., </w:t>
      </w:r>
      <w:proofErr w:type="spellStart"/>
      <w:r>
        <w:t>Ditchfield</w:t>
      </w:r>
      <w:proofErr w:type="spellEnd"/>
      <w:r>
        <w:t xml:space="preserve">, P. and T.H.E Heaton 2013 Assessing natural variation and the effects of charring, burial and pre-treatment on the stable carbon and nitrogen isotope values of archaeobotanical cereals and pulses. </w:t>
      </w:r>
      <w:r w:rsidRPr="0079424C">
        <w:rPr>
          <w:i/>
          <w:iCs/>
        </w:rPr>
        <w:t>Journal of Archaeological Science</w:t>
      </w:r>
      <w:r>
        <w:t xml:space="preserve"> 40(12):4754-4766</w:t>
      </w:r>
    </w:p>
    <w:p w14:paraId="39007C52" w14:textId="5BA316F5" w:rsidR="004E365C" w:rsidRDefault="004E365C" w:rsidP="004E365C"/>
    <w:p w14:paraId="1D799364" w14:textId="1FB85B62" w:rsidR="004E365C" w:rsidRDefault="004E365C" w:rsidP="004E365C">
      <w:proofErr w:type="spellStart"/>
      <w:r>
        <w:t>Hamerow</w:t>
      </w:r>
      <w:proofErr w:type="spellEnd"/>
      <w:r>
        <w:t xml:space="preserve">, H., </w:t>
      </w:r>
      <w:proofErr w:type="spellStart"/>
      <w:r>
        <w:t>Bogaard</w:t>
      </w:r>
      <w:proofErr w:type="spellEnd"/>
      <w:r>
        <w:t xml:space="preserve">, A., Charles, M., Forster, E., Holmes, M., McKerracher, M., Neil, S., Ramsey, C.B., Stroud, E., and R. Thomas 2020 An integrated bioarchaeological approach to the medieval ‘agricultural revolution’: A case study from Stafford, England, c. AD 800-1200. </w:t>
      </w:r>
      <w:r w:rsidRPr="0079424C">
        <w:rPr>
          <w:i/>
          <w:iCs/>
        </w:rPr>
        <w:t>European Journal of</w:t>
      </w:r>
      <w:r>
        <w:t xml:space="preserve"> Archaeology 23(4): 585-609. Doi:10.1017/eea.2020.6</w:t>
      </w:r>
    </w:p>
    <w:p w14:paraId="7E968BC6" w14:textId="1197D499" w:rsidR="00CE354E" w:rsidRDefault="00CE354E" w:rsidP="004E365C"/>
    <w:p w14:paraId="08C3A2E3" w14:textId="58D6C3C6" w:rsidR="00BB02A1" w:rsidRDefault="00BB02A1" w:rsidP="004E365C">
      <w:proofErr w:type="spellStart"/>
      <w:r>
        <w:rPr>
          <w:rFonts w:ascii="Calibri" w:hAnsi="Calibri" w:cs="Calibri"/>
          <w:color w:val="000000"/>
        </w:rPr>
        <w:t>Hamerow</w:t>
      </w:r>
      <w:proofErr w:type="spellEnd"/>
      <w:r>
        <w:t xml:space="preserve">, H., </w:t>
      </w:r>
      <w:proofErr w:type="spellStart"/>
      <w:r>
        <w:t>Bogaard</w:t>
      </w:r>
      <w:proofErr w:type="spellEnd"/>
      <w:r>
        <w:t xml:space="preserve">, A., Charles, M., Forster, E., Holmes, M., McKerracher, M., Stroud, E., and R. </w:t>
      </w:r>
      <w:proofErr w:type="gramStart"/>
      <w:r>
        <w:t>Thomas</w:t>
      </w:r>
      <w:r>
        <w:rPr>
          <w:rFonts w:ascii="Calibri" w:hAnsi="Calibri" w:cs="Calibri"/>
          <w:color w:val="000000"/>
        </w:rPr>
        <w:t>.(</w:t>
      </w:r>
      <w:proofErr w:type="gramEnd"/>
      <w:r>
        <w:rPr>
          <w:rFonts w:ascii="Calibri" w:hAnsi="Calibri" w:cs="Calibri"/>
          <w:color w:val="000000"/>
        </w:rPr>
        <w:t xml:space="preserve"> in prep)  </w:t>
      </w:r>
      <w:r>
        <w:rPr>
          <w:rFonts w:ascii="Calibri" w:hAnsi="Calibri" w:cs="Calibri"/>
          <w:i/>
          <w:iCs/>
          <w:color w:val="000000"/>
        </w:rPr>
        <w:t>Feeding Medieval England: The Bioarchaeology of a Long Agricultural Revolution</w:t>
      </w:r>
      <w:r>
        <w:rPr>
          <w:rStyle w:val="apple-converted-space"/>
          <w:rFonts w:ascii="Calibri" w:eastAsiaTheme="majorEastAsia" w:hAnsi="Calibri" w:cs="Calibri"/>
          <w:color w:val="000000"/>
        </w:rPr>
        <w:t xml:space="preserve">. </w:t>
      </w:r>
      <w:r>
        <w:rPr>
          <w:rFonts w:ascii="Calibri" w:hAnsi="Calibri" w:cs="Calibri"/>
          <w:color w:val="000000"/>
        </w:rPr>
        <w:t>Oxford University Press. </w:t>
      </w:r>
    </w:p>
    <w:p w14:paraId="19DF2515" w14:textId="2F308400" w:rsidR="004E365C" w:rsidRPr="00CE354E" w:rsidRDefault="00CE354E" w:rsidP="00441095">
      <w:pPr>
        <w:pStyle w:val="NormalWeb"/>
      </w:pPr>
      <w:r>
        <w:t xml:space="preserve">Hart, J.P., and R.S. Feranec 2020. Using Masze </w:t>
      </w:r>
      <w:r w:rsidRPr="00E94E37">
        <w:t>δ</w:t>
      </w:r>
      <w:r w:rsidRPr="00E94E37">
        <w:rPr>
          <w:vertAlign w:val="superscript"/>
        </w:rPr>
        <w:t>15</w:t>
      </w:r>
      <w:r w:rsidRPr="00E94E37">
        <w:t>N</w:t>
      </w:r>
      <w:r>
        <w:t xml:space="preserve"> values to assess soil fertility in fifteenth- and sixteenth-century ad Iroquoian agricultural fields. PLoS one 15(4): e0230952. </w:t>
      </w:r>
      <w:r w:rsidRPr="00441095">
        <w:t>https://doi.org/ 10.1371/journal.pone.0230952</w:t>
      </w:r>
      <w:r w:rsidRPr="00441095">
        <w:rPr>
          <w:rFonts w:ascii="Helvetica" w:hAnsi="Helvetica"/>
          <w:color w:val="2B5BF9"/>
        </w:rPr>
        <w:t xml:space="preserve"> </w:t>
      </w:r>
    </w:p>
    <w:p w14:paraId="022FD35F" w14:textId="4E1FA9A8" w:rsidR="004E365C" w:rsidRDefault="004E365C" w:rsidP="004E365C">
      <w:r>
        <w:t>Hartman</w:t>
      </w:r>
      <w:r w:rsidR="0079424C">
        <w:t>, G., Brittingham, A., Gilboa, A., Hren, M., Maas, K., Pilver, J., and E. Weiss</w:t>
      </w:r>
      <w:r>
        <w:t xml:space="preserve"> 2020</w:t>
      </w:r>
      <w:r w:rsidR="0079424C">
        <w:t xml:space="preserve"> Post-charring diagenetic alterations of archaeological lentils by bacterial degradation. </w:t>
      </w:r>
      <w:r w:rsidR="0079424C" w:rsidRPr="0079424C">
        <w:rPr>
          <w:i/>
          <w:iCs/>
        </w:rPr>
        <w:t xml:space="preserve">Journal of Archaeological Science </w:t>
      </w:r>
      <w:r w:rsidR="0079424C">
        <w:t xml:space="preserve">117: 105119 </w:t>
      </w:r>
      <w:r w:rsidR="0079424C" w:rsidRPr="0079424C">
        <w:t>https://doi.org/10.1016/j.jas.2020.105119</w:t>
      </w:r>
    </w:p>
    <w:p w14:paraId="46CD34D5" w14:textId="77777777" w:rsidR="004E365C" w:rsidRDefault="004E365C" w:rsidP="004E365C"/>
    <w:p w14:paraId="40DAEF2F" w14:textId="6E192142" w:rsidR="004E365C" w:rsidRDefault="004E365C" w:rsidP="004E365C">
      <w:r>
        <w:t>Kragten</w:t>
      </w:r>
      <w:r w:rsidR="0079424C">
        <w:t>, J.</w:t>
      </w:r>
      <w:r>
        <w:t xml:space="preserve"> 1994</w:t>
      </w:r>
      <w:r w:rsidR="0079424C">
        <w:t xml:space="preserve"> Calculating standard deviations and confidence intervals with a universally applicable spreadsheet technique </w:t>
      </w:r>
      <w:r w:rsidR="0079424C" w:rsidRPr="0079424C">
        <w:rPr>
          <w:i/>
          <w:iCs/>
        </w:rPr>
        <w:t>Analyst</w:t>
      </w:r>
      <w:r w:rsidR="0079424C">
        <w:t xml:space="preserve"> 119(10): 2161-2165</w:t>
      </w:r>
    </w:p>
    <w:p w14:paraId="273BEC09" w14:textId="77777777" w:rsidR="004E365C" w:rsidDel="006347C1" w:rsidRDefault="004E365C" w:rsidP="004E365C">
      <w:pPr>
        <w:rPr>
          <w:del w:id="338" w:author="Elizabeth Stroud" w:date="2023-01-12T16:07:00Z"/>
        </w:rPr>
      </w:pPr>
    </w:p>
    <w:p w14:paraId="11154F12" w14:textId="08C7026C" w:rsidR="004E365C" w:rsidDel="006347C1" w:rsidRDefault="004E365C" w:rsidP="004E365C">
      <w:pPr>
        <w:rPr>
          <w:del w:id="339" w:author="Elizabeth Stroud" w:date="2023-01-12T16:07:00Z"/>
        </w:rPr>
      </w:pPr>
      <w:del w:id="340" w:author="Elizabeth Stroud" w:date="2023-01-12T16:07:00Z">
        <w:r w:rsidDel="006347C1">
          <w:delText xml:space="preserve">Larsson, M., Bergman, J., and P. Lagerås 2019 Manuring practices in the first millennium AD in southern Sweden inferred from isotopic analysis of crop remains. </w:delText>
        </w:r>
        <w:r w:rsidRPr="0079424C" w:rsidDel="006347C1">
          <w:rPr>
            <w:i/>
            <w:iCs/>
          </w:rPr>
          <w:delText>PLOS ONE</w:delText>
        </w:r>
        <w:r w:rsidDel="006347C1">
          <w:delText xml:space="preserve"> 14(4): e0215578. </w:delText>
        </w:r>
        <w:r w:rsidR="00C129E6" w:rsidDel="006347C1">
          <w:fldChar w:fldCharType="begin"/>
        </w:r>
        <w:r w:rsidR="00C129E6" w:rsidDel="006347C1">
          <w:delInstrText>HYPERLINK "https://doi.org/10.1371/journal.pone.0215578"</w:delInstrText>
        </w:r>
        <w:r w:rsidR="00C129E6" w:rsidDel="006347C1">
          <w:fldChar w:fldCharType="separate"/>
        </w:r>
        <w:r w:rsidRPr="002C3409" w:rsidDel="006347C1">
          <w:rPr>
            <w:rStyle w:val="Hyperlink"/>
          </w:rPr>
          <w:delText>https://doi.org/10.1371/journal.pone.0215578</w:delText>
        </w:r>
        <w:r w:rsidR="00C129E6" w:rsidDel="006347C1">
          <w:rPr>
            <w:rStyle w:val="Hyperlink"/>
          </w:rPr>
          <w:fldChar w:fldCharType="end"/>
        </w:r>
      </w:del>
    </w:p>
    <w:p w14:paraId="1AB499B6" w14:textId="77777777" w:rsidR="004E365C" w:rsidRDefault="004E365C" w:rsidP="004E365C"/>
    <w:p w14:paraId="69CDA7EF" w14:textId="77777777" w:rsidR="004E365C" w:rsidRDefault="004E365C" w:rsidP="004E365C">
      <w:r w:rsidRPr="00E11B2E">
        <w:t>McParland</w:t>
      </w:r>
      <w:r>
        <w:t xml:space="preserve">, L.C., Collinson, M.E., Scott, A.C., Campbell, G., and R. Veal </w:t>
      </w:r>
      <w:r w:rsidRPr="00E11B2E">
        <w:t>2010</w:t>
      </w:r>
      <w:r>
        <w:t xml:space="preserve"> Is vitrification in charcoal a result of high temperature burning of wood? </w:t>
      </w:r>
      <w:r w:rsidRPr="0079424C">
        <w:rPr>
          <w:i/>
          <w:iCs/>
        </w:rPr>
        <w:t xml:space="preserve">Journal of Archaeological Science </w:t>
      </w:r>
      <w:r>
        <w:t>37: 2679-2687</w:t>
      </w:r>
    </w:p>
    <w:p w14:paraId="2E406A91" w14:textId="0479ACC3" w:rsidR="006954B7" w:rsidRDefault="006954B7" w:rsidP="006954B7">
      <w:pPr>
        <w:pStyle w:val="NormalWeb"/>
        <w:rPr>
          <w:rFonts w:ascii="AdvP3D127C" w:hAnsi="AdvP3D127C"/>
          <w:sz w:val="12"/>
          <w:szCs w:val="12"/>
        </w:rPr>
      </w:pPr>
      <w:r>
        <w:lastRenderedPageBreak/>
        <w:t xml:space="preserve">Nitsch, E.K., Charles, M. and A. Bogaard 2015 Calculating a statistically robust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offset for charred cereal and pulse seeds. Science &amp; Technology of Archaeological </w:t>
      </w:r>
      <w:r w:rsidRPr="006954B7">
        <w:t>Research</w:t>
      </w:r>
      <w:r>
        <w:t xml:space="preserve"> 1(1)</w:t>
      </w:r>
      <w:r w:rsidRPr="006954B7">
        <w:t xml:space="preserve"> DOI 10.1179/2054892315Y.0000000001</w:t>
      </w:r>
      <w:r>
        <w:rPr>
          <w:rFonts w:ascii="AdvP3D127C" w:hAnsi="AdvP3D127C"/>
          <w:sz w:val="12"/>
          <w:szCs w:val="12"/>
        </w:rPr>
        <w:t xml:space="preserve"> </w:t>
      </w:r>
    </w:p>
    <w:p w14:paraId="6D197A71" w14:textId="2F885563" w:rsidR="004E365C" w:rsidRDefault="004E365C" w:rsidP="00626655">
      <w:r>
        <w:t>Poole, I., Braadaart, F., Boon, J.J., and P.F. van Bergen 2002 Stable carbon isotope changes during artificial charring of propagules. Organic Geochemistry 33(12):1675-1681</w:t>
      </w:r>
      <w:r w:rsidRPr="004E365C">
        <w:t xml:space="preserve"> https://doi.org/10.1016/S0146-6380(02)00173-0</w:t>
      </w:r>
    </w:p>
    <w:p w14:paraId="0CDE061F" w14:textId="77777777" w:rsidR="004E365C" w:rsidRDefault="004E365C" w:rsidP="00626655"/>
    <w:p w14:paraId="31427D0F" w14:textId="551DC11C" w:rsidR="006954B7" w:rsidRDefault="006954B7" w:rsidP="00626655">
      <w:r>
        <w:t>Styring</w:t>
      </w:r>
      <w:r w:rsidR="000C0C79">
        <w:t xml:space="preserve">, A.K., </w:t>
      </w:r>
      <w:r w:rsidR="002F11FF">
        <w:t xml:space="preserve">Diop, A. M., Bogaard, A., Champion, L., Fuller, D.Q., Gestrich, N., MacDonald, K.C., </w:t>
      </w:r>
      <w:r w:rsidR="004E365C">
        <w:t xml:space="preserve">and K. </w:t>
      </w:r>
      <w:r w:rsidR="002F11FF">
        <w:t>Neumann, K., 2019 Nitrogen isotope values of Pennisetum glaucum (pearl millet) grains: towards a reconstruction of past cultivation conditions in the Sahel, West Africa. Vegetation history and Archaeobotany 28, 663-678</w:t>
      </w:r>
    </w:p>
    <w:p w14:paraId="05CCCBBF" w14:textId="77777777" w:rsidR="004E365C" w:rsidRDefault="004E365C" w:rsidP="00626655"/>
    <w:p w14:paraId="6443BD0A" w14:textId="552AA59D" w:rsidR="00D0191F" w:rsidRDefault="004E365C" w:rsidP="004E365C">
      <w:r>
        <w:t>Szpak, P., Metcalfe, J.Z., and R.A. Macdonald 2017 Best practices for calibrating and reporting stable isotope measurements in archaeology. Journal of Archaeological Science: Reports 13:609-616</w:t>
      </w:r>
    </w:p>
    <w:p w14:paraId="44763ACA" w14:textId="77777777" w:rsidR="007649AA" w:rsidRDefault="007649AA" w:rsidP="00626655"/>
    <w:sectPr w:rsidR="007649AA" w:rsidSect="004D1709">
      <w:pgSz w:w="11900" w:h="16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AB5D" w14:textId="77777777" w:rsidR="000025F5" w:rsidRDefault="000025F5" w:rsidP="00BA2F90">
      <w:r>
        <w:separator/>
      </w:r>
    </w:p>
  </w:endnote>
  <w:endnote w:type="continuationSeparator" w:id="0">
    <w:p w14:paraId="0CDEA933" w14:textId="77777777" w:rsidR="000025F5" w:rsidRDefault="000025F5" w:rsidP="00BA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libri (Body)">
    <w:altName w:val="Calibr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font0000000020874d80">
    <w:altName w:val="Cambria"/>
    <w:panose1 w:val="020B0604020202020204"/>
    <w:charset w:val="00"/>
    <w:family w:val="roman"/>
    <w:pitch w:val="default"/>
  </w:font>
  <w:font w:name="AdvOT596495f2">
    <w:altName w:val="Cambria"/>
    <w:panose1 w:val="020B0604020202020204"/>
    <w:charset w:val="00"/>
    <w:family w:val="roman"/>
    <w:pitch w:val="default"/>
  </w:font>
  <w:font w:name="AdvP3D127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95CB4" w14:textId="77777777" w:rsidR="000025F5" w:rsidRDefault="000025F5" w:rsidP="00BA2F90">
      <w:r>
        <w:separator/>
      </w:r>
    </w:p>
  </w:footnote>
  <w:footnote w:type="continuationSeparator" w:id="0">
    <w:p w14:paraId="6AC1A615" w14:textId="77777777" w:rsidR="000025F5" w:rsidRDefault="000025F5" w:rsidP="00BA2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6290"/>
    <w:multiLevelType w:val="hybridMultilevel"/>
    <w:tmpl w:val="73B8DD0C"/>
    <w:lvl w:ilvl="0" w:tplc="B508AA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2165A"/>
    <w:multiLevelType w:val="hybridMultilevel"/>
    <w:tmpl w:val="D03C4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3145B"/>
    <w:multiLevelType w:val="hybridMultilevel"/>
    <w:tmpl w:val="3962B682"/>
    <w:lvl w:ilvl="0" w:tplc="1EC48B0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72EC8"/>
    <w:multiLevelType w:val="hybridMultilevel"/>
    <w:tmpl w:val="D188E818"/>
    <w:lvl w:ilvl="0" w:tplc="6B24AE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3E18"/>
    <w:multiLevelType w:val="hybridMultilevel"/>
    <w:tmpl w:val="70BC3900"/>
    <w:lvl w:ilvl="0" w:tplc="DA98B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B4584"/>
    <w:multiLevelType w:val="hybridMultilevel"/>
    <w:tmpl w:val="8932EE8E"/>
    <w:lvl w:ilvl="0" w:tplc="BF4AF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5E12EB"/>
    <w:multiLevelType w:val="multilevel"/>
    <w:tmpl w:val="0809001D"/>
    <w:numStyleLink w:val="Stylecharring"/>
  </w:abstractNum>
  <w:abstractNum w:abstractNumId="7" w15:restartNumberingAfterBreak="0">
    <w:nsid w:val="636D0A43"/>
    <w:multiLevelType w:val="multilevel"/>
    <w:tmpl w:val="0809001D"/>
    <w:styleLink w:val="Stylecharri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322C07"/>
    <w:multiLevelType w:val="hybridMultilevel"/>
    <w:tmpl w:val="40EE50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89E"/>
    <w:multiLevelType w:val="hybridMultilevel"/>
    <w:tmpl w:val="2F148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220650"/>
    <w:multiLevelType w:val="multilevel"/>
    <w:tmpl w:val="D5B62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78340614">
    <w:abstractNumId w:val="5"/>
  </w:num>
  <w:num w:numId="2" w16cid:durableId="1139807556">
    <w:abstractNumId w:val="4"/>
  </w:num>
  <w:num w:numId="3" w16cid:durableId="1552811807">
    <w:abstractNumId w:val="8"/>
  </w:num>
  <w:num w:numId="4" w16cid:durableId="126558531">
    <w:abstractNumId w:val="1"/>
  </w:num>
  <w:num w:numId="5" w16cid:durableId="1170214250">
    <w:abstractNumId w:val="0"/>
  </w:num>
  <w:num w:numId="6" w16cid:durableId="1164517551">
    <w:abstractNumId w:val="3"/>
  </w:num>
  <w:num w:numId="7" w16cid:durableId="568999157">
    <w:abstractNumId w:val="9"/>
  </w:num>
  <w:num w:numId="8" w16cid:durableId="1195461924">
    <w:abstractNumId w:val="2"/>
  </w:num>
  <w:num w:numId="9" w16cid:durableId="203643401">
    <w:abstractNumId w:val="7"/>
  </w:num>
  <w:num w:numId="10" w16cid:durableId="1837040205">
    <w:abstractNumId w:val="6"/>
  </w:num>
  <w:num w:numId="11" w16cid:durableId="39462210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zabeth Stroud">
    <w15:presenceInfo w15:providerId="AD" w15:userId="S::scro2377@ox.ac.uk::d5c0c283-72d6-4319-8571-adf052e42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42"/>
    <w:rsid w:val="0000091D"/>
    <w:rsid w:val="000025F5"/>
    <w:rsid w:val="00002AB9"/>
    <w:rsid w:val="00003A52"/>
    <w:rsid w:val="00012852"/>
    <w:rsid w:val="00013A05"/>
    <w:rsid w:val="00014DA4"/>
    <w:rsid w:val="0001622A"/>
    <w:rsid w:val="000170D0"/>
    <w:rsid w:val="00021D24"/>
    <w:rsid w:val="00023CF9"/>
    <w:rsid w:val="00023D43"/>
    <w:rsid w:val="00026BE7"/>
    <w:rsid w:val="00027C48"/>
    <w:rsid w:val="000311CA"/>
    <w:rsid w:val="00032647"/>
    <w:rsid w:val="0003298F"/>
    <w:rsid w:val="0003663F"/>
    <w:rsid w:val="00037C7D"/>
    <w:rsid w:val="00040B79"/>
    <w:rsid w:val="000430D1"/>
    <w:rsid w:val="00044C0B"/>
    <w:rsid w:val="0004570A"/>
    <w:rsid w:val="00045CBA"/>
    <w:rsid w:val="00046578"/>
    <w:rsid w:val="00047EFD"/>
    <w:rsid w:val="00047FDD"/>
    <w:rsid w:val="00050DAF"/>
    <w:rsid w:val="00054E92"/>
    <w:rsid w:val="00056BC3"/>
    <w:rsid w:val="000606B1"/>
    <w:rsid w:val="00061AE5"/>
    <w:rsid w:val="000626EE"/>
    <w:rsid w:val="000634D8"/>
    <w:rsid w:val="00064289"/>
    <w:rsid w:val="0006534B"/>
    <w:rsid w:val="0006553F"/>
    <w:rsid w:val="000678B7"/>
    <w:rsid w:val="00071E5E"/>
    <w:rsid w:val="00073F61"/>
    <w:rsid w:val="0007739E"/>
    <w:rsid w:val="000873E9"/>
    <w:rsid w:val="000914C7"/>
    <w:rsid w:val="00094482"/>
    <w:rsid w:val="00095C54"/>
    <w:rsid w:val="000A1CFE"/>
    <w:rsid w:val="000A36A9"/>
    <w:rsid w:val="000A371A"/>
    <w:rsid w:val="000A37D2"/>
    <w:rsid w:val="000A612D"/>
    <w:rsid w:val="000B0942"/>
    <w:rsid w:val="000B4EEC"/>
    <w:rsid w:val="000B55CF"/>
    <w:rsid w:val="000C0C79"/>
    <w:rsid w:val="000C281F"/>
    <w:rsid w:val="000C32A7"/>
    <w:rsid w:val="000C49D3"/>
    <w:rsid w:val="000C63A3"/>
    <w:rsid w:val="000C6BE7"/>
    <w:rsid w:val="000D2272"/>
    <w:rsid w:val="000D34D9"/>
    <w:rsid w:val="000D4BE1"/>
    <w:rsid w:val="000D502C"/>
    <w:rsid w:val="000D5390"/>
    <w:rsid w:val="000D7A57"/>
    <w:rsid w:val="000E02AA"/>
    <w:rsid w:val="000E0DA9"/>
    <w:rsid w:val="000E32C1"/>
    <w:rsid w:val="000E3F8A"/>
    <w:rsid w:val="000E6595"/>
    <w:rsid w:val="000F18A2"/>
    <w:rsid w:val="000F30A9"/>
    <w:rsid w:val="000F3E9D"/>
    <w:rsid w:val="000F63D1"/>
    <w:rsid w:val="0010422F"/>
    <w:rsid w:val="0010529B"/>
    <w:rsid w:val="00107DD9"/>
    <w:rsid w:val="00110759"/>
    <w:rsid w:val="00110889"/>
    <w:rsid w:val="00121FDB"/>
    <w:rsid w:val="001227E8"/>
    <w:rsid w:val="00122CCF"/>
    <w:rsid w:val="0012372D"/>
    <w:rsid w:val="00123E0A"/>
    <w:rsid w:val="001275E4"/>
    <w:rsid w:val="001309D5"/>
    <w:rsid w:val="0013120F"/>
    <w:rsid w:val="00131E3D"/>
    <w:rsid w:val="00133A7B"/>
    <w:rsid w:val="001343F2"/>
    <w:rsid w:val="00135CDE"/>
    <w:rsid w:val="001379CE"/>
    <w:rsid w:val="001406C6"/>
    <w:rsid w:val="0014173E"/>
    <w:rsid w:val="0014356D"/>
    <w:rsid w:val="00144D2A"/>
    <w:rsid w:val="00144D9C"/>
    <w:rsid w:val="00145D72"/>
    <w:rsid w:val="00153B3A"/>
    <w:rsid w:val="00155B72"/>
    <w:rsid w:val="001574FF"/>
    <w:rsid w:val="001615E6"/>
    <w:rsid w:val="00161696"/>
    <w:rsid w:val="0016204A"/>
    <w:rsid w:val="00162A27"/>
    <w:rsid w:val="00162FBA"/>
    <w:rsid w:val="0016558F"/>
    <w:rsid w:val="0016601F"/>
    <w:rsid w:val="001660F5"/>
    <w:rsid w:val="0016667D"/>
    <w:rsid w:val="00167CAA"/>
    <w:rsid w:val="00170104"/>
    <w:rsid w:val="0017062E"/>
    <w:rsid w:val="00170F5B"/>
    <w:rsid w:val="00171372"/>
    <w:rsid w:val="00172AA8"/>
    <w:rsid w:val="00174E57"/>
    <w:rsid w:val="001757C4"/>
    <w:rsid w:val="00181013"/>
    <w:rsid w:val="0018533E"/>
    <w:rsid w:val="00185A6F"/>
    <w:rsid w:val="00185B50"/>
    <w:rsid w:val="00187087"/>
    <w:rsid w:val="00187A42"/>
    <w:rsid w:val="00187F52"/>
    <w:rsid w:val="00190077"/>
    <w:rsid w:val="0019096F"/>
    <w:rsid w:val="00190AF1"/>
    <w:rsid w:val="00191A6F"/>
    <w:rsid w:val="00192464"/>
    <w:rsid w:val="00193056"/>
    <w:rsid w:val="0019441D"/>
    <w:rsid w:val="00194840"/>
    <w:rsid w:val="001969ED"/>
    <w:rsid w:val="00196DE2"/>
    <w:rsid w:val="00197634"/>
    <w:rsid w:val="001976FD"/>
    <w:rsid w:val="00197F6E"/>
    <w:rsid w:val="001A55EC"/>
    <w:rsid w:val="001B0DF4"/>
    <w:rsid w:val="001B133B"/>
    <w:rsid w:val="001B170F"/>
    <w:rsid w:val="001B25BA"/>
    <w:rsid w:val="001B3287"/>
    <w:rsid w:val="001B3C71"/>
    <w:rsid w:val="001B5480"/>
    <w:rsid w:val="001B5FC1"/>
    <w:rsid w:val="001C033A"/>
    <w:rsid w:val="001C2546"/>
    <w:rsid w:val="001C5D56"/>
    <w:rsid w:val="001C72C9"/>
    <w:rsid w:val="001C77B4"/>
    <w:rsid w:val="001C7F76"/>
    <w:rsid w:val="001D1EA5"/>
    <w:rsid w:val="001D5F12"/>
    <w:rsid w:val="001D6A34"/>
    <w:rsid w:val="001E32B5"/>
    <w:rsid w:val="001E3411"/>
    <w:rsid w:val="001E4CBF"/>
    <w:rsid w:val="001E5823"/>
    <w:rsid w:val="001F1251"/>
    <w:rsid w:val="001F3376"/>
    <w:rsid w:val="001F5FB8"/>
    <w:rsid w:val="001F7C76"/>
    <w:rsid w:val="0020172B"/>
    <w:rsid w:val="002017D4"/>
    <w:rsid w:val="00206E89"/>
    <w:rsid w:val="002076ED"/>
    <w:rsid w:val="002222AC"/>
    <w:rsid w:val="00222D41"/>
    <w:rsid w:val="0022699D"/>
    <w:rsid w:val="002269D0"/>
    <w:rsid w:val="00230B2E"/>
    <w:rsid w:val="00231C2A"/>
    <w:rsid w:val="002321B6"/>
    <w:rsid w:val="00233E6A"/>
    <w:rsid w:val="002360D9"/>
    <w:rsid w:val="00237221"/>
    <w:rsid w:val="0024008B"/>
    <w:rsid w:val="00240E5B"/>
    <w:rsid w:val="00243B86"/>
    <w:rsid w:val="00245B38"/>
    <w:rsid w:val="002462D3"/>
    <w:rsid w:val="00247F25"/>
    <w:rsid w:val="00250200"/>
    <w:rsid w:val="0025029E"/>
    <w:rsid w:val="00251FB2"/>
    <w:rsid w:val="00257270"/>
    <w:rsid w:val="002578D4"/>
    <w:rsid w:val="00260F51"/>
    <w:rsid w:val="002639A5"/>
    <w:rsid w:val="00265CB4"/>
    <w:rsid w:val="00267F64"/>
    <w:rsid w:val="00270C0A"/>
    <w:rsid w:val="00276A50"/>
    <w:rsid w:val="00281468"/>
    <w:rsid w:val="00283AEB"/>
    <w:rsid w:val="00285D8D"/>
    <w:rsid w:val="0029014A"/>
    <w:rsid w:val="00292A0C"/>
    <w:rsid w:val="00293641"/>
    <w:rsid w:val="00295E11"/>
    <w:rsid w:val="00297D98"/>
    <w:rsid w:val="00297F61"/>
    <w:rsid w:val="002B1508"/>
    <w:rsid w:val="002B2D44"/>
    <w:rsid w:val="002B2E25"/>
    <w:rsid w:val="002B3B86"/>
    <w:rsid w:val="002B5BF9"/>
    <w:rsid w:val="002B79CC"/>
    <w:rsid w:val="002C22D2"/>
    <w:rsid w:val="002C2DA8"/>
    <w:rsid w:val="002C3126"/>
    <w:rsid w:val="002C571D"/>
    <w:rsid w:val="002C5895"/>
    <w:rsid w:val="002C5E4C"/>
    <w:rsid w:val="002C73AA"/>
    <w:rsid w:val="002C7C14"/>
    <w:rsid w:val="002D1394"/>
    <w:rsid w:val="002D157B"/>
    <w:rsid w:val="002D3613"/>
    <w:rsid w:val="002D45FF"/>
    <w:rsid w:val="002E17A2"/>
    <w:rsid w:val="002E1FF4"/>
    <w:rsid w:val="002E20C3"/>
    <w:rsid w:val="002E30E3"/>
    <w:rsid w:val="002E4014"/>
    <w:rsid w:val="002E5474"/>
    <w:rsid w:val="002F11FF"/>
    <w:rsid w:val="002F169F"/>
    <w:rsid w:val="002F2B35"/>
    <w:rsid w:val="00301979"/>
    <w:rsid w:val="00301A6C"/>
    <w:rsid w:val="003030C8"/>
    <w:rsid w:val="0030501F"/>
    <w:rsid w:val="00306402"/>
    <w:rsid w:val="00310317"/>
    <w:rsid w:val="0031211C"/>
    <w:rsid w:val="003125BF"/>
    <w:rsid w:val="00314163"/>
    <w:rsid w:val="003142B5"/>
    <w:rsid w:val="003148C4"/>
    <w:rsid w:val="00316EF8"/>
    <w:rsid w:val="00317381"/>
    <w:rsid w:val="0032248C"/>
    <w:rsid w:val="003224DD"/>
    <w:rsid w:val="00323DD3"/>
    <w:rsid w:val="00324B79"/>
    <w:rsid w:val="003253EC"/>
    <w:rsid w:val="00327090"/>
    <w:rsid w:val="00331462"/>
    <w:rsid w:val="003328D8"/>
    <w:rsid w:val="003329C7"/>
    <w:rsid w:val="00334A7E"/>
    <w:rsid w:val="00336516"/>
    <w:rsid w:val="00336EDF"/>
    <w:rsid w:val="00337E5C"/>
    <w:rsid w:val="0034286F"/>
    <w:rsid w:val="003437FE"/>
    <w:rsid w:val="00343F92"/>
    <w:rsid w:val="00343FD0"/>
    <w:rsid w:val="0034703C"/>
    <w:rsid w:val="003549A8"/>
    <w:rsid w:val="003557E7"/>
    <w:rsid w:val="003603DF"/>
    <w:rsid w:val="0036200C"/>
    <w:rsid w:val="0037098C"/>
    <w:rsid w:val="00371D08"/>
    <w:rsid w:val="0037205B"/>
    <w:rsid w:val="0037666B"/>
    <w:rsid w:val="00380877"/>
    <w:rsid w:val="00381012"/>
    <w:rsid w:val="003852F0"/>
    <w:rsid w:val="00387D25"/>
    <w:rsid w:val="00391246"/>
    <w:rsid w:val="00391AB9"/>
    <w:rsid w:val="00392138"/>
    <w:rsid w:val="00394235"/>
    <w:rsid w:val="003945E3"/>
    <w:rsid w:val="00395004"/>
    <w:rsid w:val="00395CA3"/>
    <w:rsid w:val="0039689C"/>
    <w:rsid w:val="003A1EBE"/>
    <w:rsid w:val="003A2F84"/>
    <w:rsid w:val="003A5F2C"/>
    <w:rsid w:val="003A7298"/>
    <w:rsid w:val="003A75A5"/>
    <w:rsid w:val="003B707A"/>
    <w:rsid w:val="003B709A"/>
    <w:rsid w:val="003C13DF"/>
    <w:rsid w:val="003C445C"/>
    <w:rsid w:val="003C660A"/>
    <w:rsid w:val="003D0372"/>
    <w:rsid w:val="003D1143"/>
    <w:rsid w:val="003D3CF6"/>
    <w:rsid w:val="003D3EDC"/>
    <w:rsid w:val="003D49F9"/>
    <w:rsid w:val="003E0C33"/>
    <w:rsid w:val="003E3E31"/>
    <w:rsid w:val="003E5A4B"/>
    <w:rsid w:val="003F08FE"/>
    <w:rsid w:val="003F72AE"/>
    <w:rsid w:val="0040239C"/>
    <w:rsid w:val="0040315F"/>
    <w:rsid w:val="00403E49"/>
    <w:rsid w:val="00404487"/>
    <w:rsid w:val="004064A7"/>
    <w:rsid w:val="00406A9B"/>
    <w:rsid w:val="00406F34"/>
    <w:rsid w:val="004072A0"/>
    <w:rsid w:val="004123E9"/>
    <w:rsid w:val="00412E84"/>
    <w:rsid w:val="004170EC"/>
    <w:rsid w:val="004201AD"/>
    <w:rsid w:val="00421D14"/>
    <w:rsid w:val="004233BE"/>
    <w:rsid w:val="00425106"/>
    <w:rsid w:val="00425C3A"/>
    <w:rsid w:val="004269E2"/>
    <w:rsid w:val="00426EC1"/>
    <w:rsid w:val="00426EF7"/>
    <w:rsid w:val="004273FE"/>
    <w:rsid w:val="0043080D"/>
    <w:rsid w:val="00431E7A"/>
    <w:rsid w:val="00433F08"/>
    <w:rsid w:val="0043500E"/>
    <w:rsid w:val="0044072D"/>
    <w:rsid w:val="00441095"/>
    <w:rsid w:val="004420BD"/>
    <w:rsid w:val="0044325A"/>
    <w:rsid w:val="004444C8"/>
    <w:rsid w:val="0045315F"/>
    <w:rsid w:val="00453C8F"/>
    <w:rsid w:val="00454C76"/>
    <w:rsid w:val="004556C4"/>
    <w:rsid w:val="00456709"/>
    <w:rsid w:val="004644DE"/>
    <w:rsid w:val="00464ABF"/>
    <w:rsid w:val="00466FAE"/>
    <w:rsid w:val="004670E1"/>
    <w:rsid w:val="004674EC"/>
    <w:rsid w:val="00470C94"/>
    <w:rsid w:val="00470DC3"/>
    <w:rsid w:val="0047141D"/>
    <w:rsid w:val="00472BB3"/>
    <w:rsid w:val="00472C5D"/>
    <w:rsid w:val="004744D4"/>
    <w:rsid w:val="00475D82"/>
    <w:rsid w:val="004770EE"/>
    <w:rsid w:val="00480C7A"/>
    <w:rsid w:val="0048120D"/>
    <w:rsid w:val="00481E7C"/>
    <w:rsid w:val="00484DC7"/>
    <w:rsid w:val="00485359"/>
    <w:rsid w:val="004857FF"/>
    <w:rsid w:val="004861DE"/>
    <w:rsid w:val="00486F62"/>
    <w:rsid w:val="00494BEB"/>
    <w:rsid w:val="00494E3C"/>
    <w:rsid w:val="004954B0"/>
    <w:rsid w:val="004959CE"/>
    <w:rsid w:val="00496592"/>
    <w:rsid w:val="004A1D91"/>
    <w:rsid w:val="004A23B1"/>
    <w:rsid w:val="004A3292"/>
    <w:rsid w:val="004A3BC5"/>
    <w:rsid w:val="004A4BC8"/>
    <w:rsid w:val="004B17BC"/>
    <w:rsid w:val="004B198B"/>
    <w:rsid w:val="004B484B"/>
    <w:rsid w:val="004B6CE3"/>
    <w:rsid w:val="004B7290"/>
    <w:rsid w:val="004C0994"/>
    <w:rsid w:val="004C17D8"/>
    <w:rsid w:val="004C2FB7"/>
    <w:rsid w:val="004C3752"/>
    <w:rsid w:val="004C6545"/>
    <w:rsid w:val="004C66ED"/>
    <w:rsid w:val="004D048D"/>
    <w:rsid w:val="004D0DFB"/>
    <w:rsid w:val="004D1709"/>
    <w:rsid w:val="004D1F55"/>
    <w:rsid w:val="004D210E"/>
    <w:rsid w:val="004D4EB3"/>
    <w:rsid w:val="004D5649"/>
    <w:rsid w:val="004D6602"/>
    <w:rsid w:val="004E132D"/>
    <w:rsid w:val="004E2DF9"/>
    <w:rsid w:val="004E365C"/>
    <w:rsid w:val="004E6375"/>
    <w:rsid w:val="004F25D0"/>
    <w:rsid w:val="004F5724"/>
    <w:rsid w:val="005013C5"/>
    <w:rsid w:val="00501E3C"/>
    <w:rsid w:val="00505E08"/>
    <w:rsid w:val="00506A4F"/>
    <w:rsid w:val="005074F3"/>
    <w:rsid w:val="00511859"/>
    <w:rsid w:val="00515C8C"/>
    <w:rsid w:val="00516515"/>
    <w:rsid w:val="00517368"/>
    <w:rsid w:val="005213D0"/>
    <w:rsid w:val="005228E4"/>
    <w:rsid w:val="00527292"/>
    <w:rsid w:val="005304D3"/>
    <w:rsid w:val="005330E4"/>
    <w:rsid w:val="00534C67"/>
    <w:rsid w:val="00534D38"/>
    <w:rsid w:val="005370AE"/>
    <w:rsid w:val="00541F97"/>
    <w:rsid w:val="0054212E"/>
    <w:rsid w:val="005422E4"/>
    <w:rsid w:val="00542734"/>
    <w:rsid w:val="00542ACA"/>
    <w:rsid w:val="0054696B"/>
    <w:rsid w:val="00551733"/>
    <w:rsid w:val="0055485F"/>
    <w:rsid w:val="00555833"/>
    <w:rsid w:val="00557ED0"/>
    <w:rsid w:val="00561F96"/>
    <w:rsid w:val="005631B3"/>
    <w:rsid w:val="0056371E"/>
    <w:rsid w:val="00563AB0"/>
    <w:rsid w:val="0056484C"/>
    <w:rsid w:val="00566676"/>
    <w:rsid w:val="0057019B"/>
    <w:rsid w:val="005754AE"/>
    <w:rsid w:val="00580FB8"/>
    <w:rsid w:val="0058176C"/>
    <w:rsid w:val="005821B1"/>
    <w:rsid w:val="005821C7"/>
    <w:rsid w:val="0058517B"/>
    <w:rsid w:val="00592189"/>
    <w:rsid w:val="005932B8"/>
    <w:rsid w:val="00593F6F"/>
    <w:rsid w:val="0059475F"/>
    <w:rsid w:val="00594E04"/>
    <w:rsid w:val="00595958"/>
    <w:rsid w:val="005A10F9"/>
    <w:rsid w:val="005A1268"/>
    <w:rsid w:val="005A1588"/>
    <w:rsid w:val="005A3245"/>
    <w:rsid w:val="005A33C5"/>
    <w:rsid w:val="005A348A"/>
    <w:rsid w:val="005A4FDC"/>
    <w:rsid w:val="005A5218"/>
    <w:rsid w:val="005A7AF5"/>
    <w:rsid w:val="005B1592"/>
    <w:rsid w:val="005B23E7"/>
    <w:rsid w:val="005B48AC"/>
    <w:rsid w:val="005C04DB"/>
    <w:rsid w:val="005C412B"/>
    <w:rsid w:val="005C7A5A"/>
    <w:rsid w:val="005D10C7"/>
    <w:rsid w:val="005D4F41"/>
    <w:rsid w:val="005D6D1B"/>
    <w:rsid w:val="005E148C"/>
    <w:rsid w:val="005E37D1"/>
    <w:rsid w:val="005E4D2E"/>
    <w:rsid w:val="005E4E93"/>
    <w:rsid w:val="005F01E4"/>
    <w:rsid w:val="005F279A"/>
    <w:rsid w:val="005F3069"/>
    <w:rsid w:val="005F3201"/>
    <w:rsid w:val="005F44EE"/>
    <w:rsid w:val="005F5216"/>
    <w:rsid w:val="00603310"/>
    <w:rsid w:val="00603B05"/>
    <w:rsid w:val="006045F6"/>
    <w:rsid w:val="00605668"/>
    <w:rsid w:val="0061127B"/>
    <w:rsid w:val="0061258A"/>
    <w:rsid w:val="00612DAD"/>
    <w:rsid w:val="0061788F"/>
    <w:rsid w:val="00617B40"/>
    <w:rsid w:val="006212DA"/>
    <w:rsid w:val="00625859"/>
    <w:rsid w:val="00626655"/>
    <w:rsid w:val="00630870"/>
    <w:rsid w:val="00633AED"/>
    <w:rsid w:val="006341DF"/>
    <w:rsid w:val="006347C1"/>
    <w:rsid w:val="0063575C"/>
    <w:rsid w:val="00637730"/>
    <w:rsid w:val="00643792"/>
    <w:rsid w:val="00644C6B"/>
    <w:rsid w:val="00645B54"/>
    <w:rsid w:val="0065123E"/>
    <w:rsid w:val="0065643D"/>
    <w:rsid w:val="00657253"/>
    <w:rsid w:val="00660B2C"/>
    <w:rsid w:val="00663388"/>
    <w:rsid w:val="00671138"/>
    <w:rsid w:val="006713FB"/>
    <w:rsid w:val="00671770"/>
    <w:rsid w:val="00671D41"/>
    <w:rsid w:val="00674095"/>
    <w:rsid w:val="00677220"/>
    <w:rsid w:val="00684A44"/>
    <w:rsid w:val="0068543B"/>
    <w:rsid w:val="006869F3"/>
    <w:rsid w:val="00686D7C"/>
    <w:rsid w:val="00690928"/>
    <w:rsid w:val="00690DB9"/>
    <w:rsid w:val="00692175"/>
    <w:rsid w:val="00692542"/>
    <w:rsid w:val="00693346"/>
    <w:rsid w:val="006954B7"/>
    <w:rsid w:val="00696580"/>
    <w:rsid w:val="00696AB2"/>
    <w:rsid w:val="00696C45"/>
    <w:rsid w:val="006A29D9"/>
    <w:rsid w:val="006A2EF4"/>
    <w:rsid w:val="006A40AE"/>
    <w:rsid w:val="006A66B1"/>
    <w:rsid w:val="006A7950"/>
    <w:rsid w:val="006A7EF1"/>
    <w:rsid w:val="006B3074"/>
    <w:rsid w:val="006B7678"/>
    <w:rsid w:val="006C303A"/>
    <w:rsid w:val="006C5CD2"/>
    <w:rsid w:val="006C5F6D"/>
    <w:rsid w:val="006C63BA"/>
    <w:rsid w:val="006C7282"/>
    <w:rsid w:val="006D01FF"/>
    <w:rsid w:val="006D4BC5"/>
    <w:rsid w:val="006D4EEA"/>
    <w:rsid w:val="006D5656"/>
    <w:rsid w:val="006D6E30"/>
    <w:rsid w:val="006E0DDA"/>
    <w:rsid w:val="006E3987"/>
    <w:rsid w:val="006E4071"/>
    <w:rsid w:val="006E5204"/>
    <w:rsid w:val="006E69B5"/>
    <w:rsid w:val="006F0465"/>
    <w:rsid w:val="006F0D0D"/>
    <w:rsid w:val="006F18E3"/>
    <w:rsid w:val="006F2B2E"/>
    <w:rsid w:val="006F3219"/>
    <w:rsid w:val="006F3699"/>
    <w:rsid w:val="006F75B1"/>
    <w:rsid w:val="006F7940"/>
    <w:rsid w:val="00701959"/>
    <w:rsid w:val="00701A7C"/>
    <w:rsid w:val="00701E23"/>
    <w:rsid w:val="00702339"/>
    <w:rsid w:val="00703A33"/>
    <w:rsid w:val="007052A7"/>
    <w:rsid w:val="00705585"/>
    <w:rsid w:val="0070603C"/>
    <w:rsid w:val="007061CF"/>
    <w:rsid w:val="0070764F"/>
    <w:rsid w:val="0071208C"/>
    <w:rsid w:val="00714A9A"/>
    <w:rsid w:val="0071634A"/>
    <w:rsid w:val="0072194C"/>
    <w:rsid w:val="00722109"/>
    <w:rsid w:val="00727F3A"/>
    <w:rsid w:val="00730CC1"/>
    <w:rsid w:val="00734675"/>
    <w:rsid w:val="00735B10"/>
    <w:rsid w:val="00735F6D"/>
    <w:rsid w:val="00736211"/>
    <w:rsid w:val="00736FF9"/>
    <w:rsid w:val="007417B4"/>
    <w:rsid w:val="00741B4E"/>
    <w:rsid w:val="00742D48"/>
    <w:rsid w:val="007438CD"/>
    <w:rsid w:val="007500BA"/>
    <w:rsid w:val="007501A6"/>
    <w:rsid w:val="007520F1"/>
    <w:rsid w:val="00752D13"/>
    <w:rsid w:val="0075395E"/>
    <w:rsid w:val="00761BFB"/>
    <w:rsid w:val="00764457"/>
    <w:rsid w:val="007649AA"/>
    <w:rsid w:val="007669C4"/>
    <w:rsid w:val="0077062A"/>
    <w:rsid w:val="00771FF8"/>
    <w:rsid w:val="00772730"/>
    <w:rsid w:val="00772E23"/>
    <w:rsid w:val="00772F6D"/>
    <w:rsid w:val="007737F4"/>
    <w:rsid w:val="0077477A"/>
    <w:rsid w:val="00777B6F"/>
    <w:rsid w:val="0078593E"/>
    <w:rsid w:val="00785ABC"/>
    <w:rsid w:val="00787403"/>
    <w:rsid w:val="0078744E"/>
    <w:rsid w:val="00791FBB"/>
    <w:rsid w:val="007929A9"/>
    <w:rsid w:val="0079424C"/>
    <w:rsid w:val="00794BD7"/>
    <w:rsid w:val="00796B53"/>
    <w:rsid w:val="007A01C3"/>
    <w:rsid w:val="007A3052"/>
    <w:rsid w:val="007A3ADF"/>
    <w:rsid w:val="007A44FE"/>
    <w:rsid w:val="007A6261"/>
    <w:rsid w:val="007A68BA"/>
    <w:rsid w:val="007A7297"/>
    <w:rsid w:val="007A7EED"/>
    <w:rsid w:val="007B0394"/>
    <w:rsid w:val="007B0DB4"/>
    <w:rsid w:val="007B0F0F"/>
    <w:rsid w:val="007B59C0"/>
    <w:rsid w:val="007B5A11"/>
    <w:rsid w:val="007B6393"/>
    <w:rsid w:val="007B6B54"/>
    <w:rsid w:val="007B7128"/>
    <w:rsid w:val="007B7718"/>
    <w:rsid w:val="007C10B9"/>
    <w:rsid w:val="007C13BA"/>
    <w:rsid w:val="007C3D15"/>
    <w:rsid w:val="007C5DC0"/>
    <w:rsid w:val="007D0F18"/>
    <w:rsid w:val="007D1C68"/>
    <w:rsid w:val="007D1EA7"/>
    <w:rsid w:val="007D370F"/>
    <w:rsid w:val="007D7624"/>
    <w:rsid w:val="007E3993"/>
    <w:rsid w:val="007E3C9F"/>
    <w:rsid w:val="007E57C5"/>
    <w:rsid w:val="007E5BA8"/>
    <w:rsid w:val="007E6618"/>
    <w:rsid w:val="007E6C94"/>
    <w:rsid w:val="007E7616"/>
    <w:rsid w:val="007F02C3"/>
    <w:rsid w:val="007F608A"/>
    <w:rsid w:val="007F65D2"/>
    <w:rsid w:val="007F74E2"/>
    <w:rsid w:val="00800C70"/>
    <w:rsid w:val="00801515"/>
    <w:rsid w:val="0080453D"/>
    <w:rsid w:val="00804C2D"/>
    <w:rsid w:val="00805529"/>
    <w:rsid w:val="00806AB2"/>
    <w:rsid w:val="00806FF6"/>
    <w:rsid w:val="00810361"/>
    <w:rsid w:val="0081165E"/>
    <w:rsid w:val="00811C93"/>
    <w:rsid w:val="008143B7"/>
    <w:rsid w:val="008156C6"/>
    <w:rsid w:val="00816020"/>
    <w:rsid w:val="00820CD9"/>
    <w:rsid w:val="0082306C"/>
    <w:rsid w:val="0082374B"/>
    <w:rsid w:val="008264C8"/>
    <w:rsid w:val="00827C1F"/>
    <w:rsid w:val="00830F67"/>
    <w:rsid w:val="00831CBA"/>
    <w:rsid w:val="00832DAE"/>
    <w:rsid w:val="00833211"/>
    <w:rsid w:val="0083408D"/>
    <w:rsid w:val="008341B1"/>
    <w:rsid w:val="0083583D"/>
    <w:rsid w:val="00835BAD"/>
    <w:rsid w:val="00837EB6"/>
    <w:rsid w:val="0084118E"/>
    <w:rsid w:val="008412AC"/>
    <w:rsid w:val="00841660"/>
    <w:rsid w:val="00842B8A"/>
    <w:rsid w:val="00845713"/>
    <w:rsid w:val="008462E0"/>
    <w:rsid w:val="00847B03"/>
    <w:rsid w:val="008519B2"/>
    <w:rsid w:val="00852051"/>
    <w:rsid w:val="008523A8"/>
    <w:rsid w:val="00853A92"/>
    <w:rsid w:val="00854921"/>
    <w:rsid w:val="00854EFE"/>
    <w:rsid w:val="0085516B"/>
    <w:rsid w:val="008574FD"/>
    <w:rsid w:val="00857928"/>
    <w:rsid w:val="008579D6"/>
    <w:rsid w:val="00860B6E"/>
    <w:rsid w:val="0086498A"/>
    <w:rsid w:val="00867854"/>
    <w:rsid w:val="0087013B"/>
    <w:rsid w:val="00877676"/>
    <w:rsid w:val="00884212"/>
    <w:rsid w:val="00884389"/>
    <w:rsid w:val="00884EE6"/>
    <w:rsid w:val="00892D32"/>
    <w:rsid w:val="00894093"/>
    <w:rsid w:val="00895789"/>
    <w:rsid w:val="008A0DEC"/>
    <w:rsid w:val="008A526B"/>
    <w:rsid w:val="008A6CF4"/>
    <w:rsid w:val="008B35EF"/>
    <w:rsid w:val="008B37F8"/>
    <w:rsid w:val="008B45F8"/>
    <w:rsid w:val="008B6C20"/>
    <w:rsid w:val="008C3F67"/>
    <w:rsid w:val="008C4013"/>
    <w:rsid w:val="008C4D93"/>
    <w:rsid w:val="008C55AA"/>
    <w:rsid w:val="008C6C15"/>
    <w:rsid w:val="008D1E91"/>
    <w:rsid w:val="008D4B2D"/>
    <w:rsid w:val="008D7193"/>
    <w:rsid w:val="008E1D0C"/>
    <w:rsid w:val="008F1C9C"/>
    <w:rsid w:val="008F3938"/>
    <w:rsid w:val="008F475C"/>
    <w:rsid w:val="008F53DE"/>
    <w:rsid w:val="008F54C9"/>
    <w:rsid w:val="008F6943"/>
    <w:rsid w:val="008F6988"/>
    <w:rsid w:val="008F6C14"/>
    <w:rsid w:val="009005CC"/>
    <w:rsid w:val="00900AC1"/>
    <w:rsid w:val="00901EDD"/>
    <w:rsid w:val="00902480"/>
    <w:rsid w:val="009107A0"/>
    <w:rsid w:val="00911505"/>
    <w:rsid w:val="009143D8"/>
    <w:rsid w:val="009154F8"/>
    <w:rsid w:val="009161CE"/>
    <w:rsid w:val="00917D8F"/>
    <w:rsid w:val="009212AE"/>
    <w:rsid w:val="00921A9D"/>
    <w:rsid w:val="00921B81"/>
    <w:rsid w:val="00924971"/>
    <w:rsid w:val="00930A73"/>
    <w:rsid w:val="00931248"/>
    <w:rsid w:val="00933B7E"/>
    <w:rsid w:val="0094035F"/>
    <w:rsid w:val="0094184D"/>
    <w:rsid w:val="009511B6"/>
    <w:rsid w:val="00951634"/>
    <w:rsid w:val="00954DD1"/>
    <w:rsid w:val="009563A9"/>
    <w:rsid w:val="00956657"/>
    <w:rsid w:val="009575F0"/>
    <w:rsid w:val="009615A3"/>
    <w:rsid w:val="0096185D"/>
    <w:rsid w:val="009648F5"/>
    <w:rsid w:val="009726A3"/>
    <w:rsid w:val="00975B05"/>
    <w:rsid w:val="00977A95"/>
    <w:rsid w:val="00977B26"/>
    <w:rsid w:val="00981672"/>
    <w:rsid w:val="009825D7"/>
    <w:rsid w:val="00985BE3"/>
    <w:rsid w:val="009861EE"/>
    <w:rsid w:val="00987C24"/>
    <w:rsid w:val="00990A53"/>
    <w:rsid w:val="009928B2"/>
    <w:rsid w:val="009936D9"/>
    <w:rsid w:val="009963E6"/>
    <w:rsid w:val="009A04D1"/>
    <w:rsid w:val="009A27AA"/>
    <w:rsid w:val="009A6ABA"/>
    <w:rsid w:val="009B2B9D"/>
    <w:rsid w:val="009B7B36"/>
    <w:rsid w:val="009C11F3"/>
    <w:rsid w:val="009C1D36"/>
    <w:rsid w:val="009C1D8B"/>
    <w:rsid w:val="009C4B21"/>
    <w:rsid w:val="009D0EC7"/>
    <w:rsid w:val="009D3920"/>
    <w:rsid w:val="009D5E25"/>
    <w:rsid w:val="009E279C"/>
    <w:rsid w:val="009E42F0"/>
    <w:rsid w:val="009E4376"/>
    <w:rsid w:val="009E4C0E"/>
    <w:rsid w:val="009E7E3A"/>
    <w:rsid w:val="009F0AE5"/>
    <w:rsid w:val="009F246C"/>
    <w:rsid w:val="009F779D"/>
    <w:rsid w:val="00A05913"/>
    <w:rsid w:val="00A07233"/>
    <w:rsid w:val="00A126AA"/>
    <w:rsid w:val="00A148A7"/>
    <w:rsid w:val="00A174F0"/>
    <w:rsid w:val="00A23D6B"/>
    <w:rsid w:val="00A26264"/>
    <w:rsid w:val="00A32440"/>
    <w:rsid w:val="00A35542"/>
    <w:rsid w:val="00A364F7"/>
    <w:rsid w:val="00A41FB7"/>
    <w:rsid w:val="00A43602"/>
    <w:rsid w:val="00A4400F"/>
    <w:rsid w:val="00A44E69"/>
    <w:rsid w:val="00A45510"/>
    <w:rsid w:val="00A46A93"/>
    <w:rsid w:val="00A50378"/>
    <w:rsid w:val="00A543C2"/>
    <w:rsid w:val="00A55BC7"/>
    <w:rsid w:val="00A56945"/>
    <w:rsid w:val="00A56C57"/>
    <w:rsid w:val="00A61199"/>
    <w:rsid w:val="00A65F14"/>
    <w:rsid w:val="00A721A9"/>
    <w:rsid w:val="00A73216"/>
    <w:rsid w:val="00A74123"/>
    <w:rsid w:val="00A750A3"/>
    <w:rsid w:val="00A80C4E"/>
    <w:rsid w:val="00A8375B"/>
    <w:rsid w:val="00A84527"/>
    <w:rsid w:val="00A92670"/>
    <w:rsid w:val="00A936BF"/>
    <w:rsid w:val="00A9387E"/>
    <w:rsid w:val="00A954DF"/>
    <w:rsid w:val="00A96870"/>
    <w:rsid w:val="00A974B1"/>
    <w:rsid w:val="00AA0C03"/>
    <w:rsid w:val="00AA4913"/>
    <w:rsid w:val="00AA5272"/>
    <w:rsid w:val="00AA6DC7"/>
    <w:rsid w:val="00AB106A"/>
    <w:rsid w:val="00AB2D6F"/>
    <w:rsid w:val="00AB5B8F"/>
    <w:rsid w:val="00AC3CF4"/>
    <w:rsid w:val="00AC6055"/>
    <w:rsid w:val="00AC7F50"/>
    <w:rsid w:val="00AD164B"/>
    <w:rsid w:val="00AD290F"/>
    <w:rsid w:val="00AD3BDF"/>
    <w:rsid w:val="00AD5C24"/>
    <w:rsid w:val="00AD602B"/>
    <w:rsid w:val="00AD6BEA"/>
    <w:rsid w:val="00AD7CF6"/>
    <w:rsid w:val="00AE12EB"/>
    <w:rsid w:val="00AE1E8C"/>
    <w:rsid w:val="00AE6E86"/>
    <w:rsid w:val="00AE745F"/>
    <w:rsid w:val="00AF1976"/>
    <w:rsid w:val="00AF545E"/>
    <w:rsid w:val="00B02B4F"/>
    <w:rsid w:val="00B03D06"/>
    <w:rsid w:val="00B04959"/>
    <w:rsid w:val="00B05477"/>
    <w:rsid w:val="00B06CF0"/>
    <w:rsid w:val="00B11990"/>
    <w:rsid w:val="00B12BBE"/>
    <w:rsid w:val="00B13279"/>
    <w:rsid w:val="00B133C5"/>
    <w:rsid w:val="00B17A08"/>
    <w:rsid w:val="00B208CC"/>
    <w:rsid w:val="00B20CDC"/>
    <w:rsid w:val="00B230A5"/>
    <w:rsid w:val="00B24C39"/>
    <w:rsid w:val="00B251CC"/>
    <w:rsid w:val="00B27B55"/>
    <w:rsid w:val="00B3086B"/>
    <w:rsid w:val="00B32066"/>
    <w:rsid w:val="00B3225B"/>
    <w:rsid w:val="00B33A70"/>
    <w:rsid w:val="00B344F5"/>
    <w:rsid w:val="00B37186"/>
    <w:rsid w:val="00B4034F"/>
    <w:rsid w:val="00B4137D"/>
    <w:rsid w:val="00B42949"/>
    <w:rsid w:val="00B47622"/>
    <w:rsid w:val="00B5110C"/>
    <w:rsid w:val="00B53427"/>
    <w:rsid w:val="00B541E8"/>
    <w:rsid w:val="00B54AD2"/>
    <w:rsid w:val="00B552AC"/>
    <w:rsid w:val="00B5613C"/>
    <w:rsid w:val="00B634A4"/>
    <w:rsid w:val="00B644C4"/>
    <w:rsid w:val="00B65F37"/>
    <w:rsid w:val="00B70CAF"/>
    <w:rsid w:val="00B7700B"/>
    <w:rsid w:val="00B7743A"/>
    <w:rsid w:val="00B833E4"/>
    <w:rsid w:val="00B855A4"/>
    <w:rsid w:val="00B90473"/>
    <w:rsid w:val="00B91F6A"/>
    <w:rsid w:val="00B9599D"/>
    <w:rsid w:val="00BA0072"/>
    <w:rsid w:val="00BA007B"/>
    <w:rsid w:val="00BA2F90"/>
    <w:rsid w:val="00BA4965"/>
    <w:rsid w:val="00BB02A1"/>
    <w:rsid w:val="00BB064D"/>
    <w:rsid w:val="00BB077A"/>
    <w:rsid w:val="00BB1804"/>
    <w:rsid w:val="00BB33CE"/>
    <w:rsid w:val="00BB7321"/>
    <w:rsid w:val="00BC4427"/>
    <w:rsid w:val="00BD0163"/>
    <w:rsid w:val="00BD260F"/>
    <w:rsid w:val="00BD42A8"/>
    <w:rsid w:val="00BD49F9"/>
    <w:rsid w:val="00BD4BD4"/>
    <w:rsid w:val="00BD5048"/>
    <w:rsid w:val="00BD69B0"/>
    <w:rsid w:val="00BD6B88"/>
    <w:rsid w:val="00BD7BF9"/>
    <w:rsid w:val="00BE0002"/>
    <w:rsid w:val="00BE3905"/>
    <w:rsid w:val="00BE39B6"/>
    <w:rsid w:val="00BE4F63"/>
    <w:rsid w:val="00BE5293"/>
    <w:rsid w:val="00BE56D3"/>
    <w:rsid w:val="00BE694F"/>
    <w:rsid w:val="00BE7A7C"/>
    <w:rsid w:val="00BE7D29"/>
    <w:rsid w:val="00BE7DC6"/>
    <w:rsid w:val="00BF03B2"/>
    <w:rsid w:val="00BF354F"/>
    <w:rsid w:val="00BF4D72"/>
    <w:rsid w:val="00BF5E6B"/>
    <w:rsid w:val="00BF6759"/>
    <w:rsid w:val="00BF6E8B"/>
    <w:rsid w:val="00C00640"/>
    <w:rsid w:val="00C0438F"/>
    <w:rsid w:val="00C065A3"/>
    <w:rsid w:val="00C129E6"/>
    <w:rsid w:val="00C12E4E"/>
    <w:rsid w:val="00C1435B"/>
    <w:rsid w:val="00C15DDD"/>
    <w:rsid w:val="00C1770E"/>
    <w:rsid w:val="00C20159"/>
    <w:rsid w:val="00C211A9"/>
    <w:rsid w:val="00C233D4"/>
    <w:rsid w:val="00C24CEF"/>
    <w:rsid w:val="00C26347"/>
    <w:rsid w:val="00C27521"/>
    <w:rsid w:val="00C27B2F"/>
    <w:rsid w:val="00C322A4"/>
    <w:rsid w:val="00C32F6B"/>
    <w:rsid w:val="00C33DF2"/>
    <w:rsid w:val="00C3444D"/>
    <w:rsid w:val="00C35623"/>
    <w:rsid w:val="00C35B49"/>
    <w:rsid w:val="00C36E17"/>
    <w:rsid w:val="00C36EA0"/>
    <w:rsid w:val="00C406D0"/>
    <w:rsid w:val="00C47F05"/>
    <w:rsid w:val="00C50276"/>
    <w:rsid w:val="00C50A84"/>
    <w:rsid w:val="00C51534"/>
    <w:rsid w:val="00C53948"/>
    <w:rsid w:val="00C540DF"/>
    <w:rsid w:val="00C55686"/>
    <w:rsid w:val="00C56B23"/>
    <w:rsid w:val="00C60894"/>
    <w:rsid w:val="00C63449"/>
    <w:rsid w:val="00C63CD3"/>
    <w:rsid w:val="00C660A2"/>
    <w:rsid w:val="00C66D60"/>
    <w:rsid w:val="00C674BF"/>
    <w:rsid w:val="00C70D4F"/>
    <w:rsid w:val="00C70E92"/>
    <w:rsid w:val="00C71724"/>
    <w:rsid w:val="00C733DC"/>
    <w:rsid w:val="00C7404A"/>
    <w:rsid w:val="00C756D4"/>
    <w:rsid w:val="00C80B40"/>
    <w:rsid w:val="00C80EF0"/>
    <w:rsid w:val="00C82D31"/>
    <w:rsid w:val="00C841FA"/>
    <w:rsid w:val="00C84254"/>
    <w:rsid w:val="00C84DD3"/>
    <w:rsid w:val="00C850E7"/>
    <w:rsid w:val="00C85FEA"/>
    <w:rsid w:val="00C874F5"/>
    <w:rsid w:val="00C90D35"/>
    <w:rsid w:val="00C915F1"/>
    <w:rsid w:val="00C93A33"/>
    <w:rsid w:val="00C9502F"/>
    <w:rsid w:val="00C952D2"/>
    <w:rsid w:val="00C9583E"/>
    <w:rsid w:val="00C96C1F"/>
    <w:rsid w:val="00CA43A6"/>
    <w:rsid w:val="00CA5747"/>
    <w:rsid w:val="00CA5ACB"/>
    <w:rsid w:val="00CA5C3E"/>
    <w:rsid w:val="00CB028E"/>
    <w:rsid w:val="00CB5C1A"/>
    <w:rsid w:val="00CB6D36"/>
    <w:rsid w:val="00CC1066"/>
    <w:rsid w:val="00CC3024"/>
    <w:rsid w:val="00CC59F8"/>
    <w:rsid w:val="00CD0BF6"/>
    <w:rsid w:val="00CD2A14"/>
    <w:rsid w:val="00CD4F76"/>
    <w:rsid w:val="00CD59EF"/>
    <w:rsid w:val="00CD75DA"/>
    <w:rsid w:val="00CE2E60"/>
    <w:rsid w:val="00CE2F04"/>
    <w:rsid w:val="00CE340C"/>
    <w:rsid w:val="00CE354E"/>
    <w:rsid w:val="00CE3CD2"/>
    <w:rsid w:val="00CE7154"/>
    <w:rsid w:val="00CF06D6"/>
    <w:rsid w:val="00CF2D1C"/>
    <w:rsid w:val="00CF434C"/>
    <w:rsid w:val="00D0096E"/>
    <w:rsid w:val="00D0191F"/>
    <w:rsid w:val="00D070D8"/>
    <w:rsid w:val="00D14318"/>
    <w:rsid w:val="00D17DE9"/>
    <w:rsid w:val="00D24F72"/>
    <w:rsid w:val="00D26427"/>
    <w:rsid w:val="00D27A21"/>
    <w:rsid w:val="00D31E57"/>
    <w:rsid w:val="00D32889"/>
    <w:rsid w:val="00D330E4"/>
    <w:rsid w:val="00D33EF3"/>
    <w:rsid w:val="00D35843"/>
    <w:rsid w:val="00D35DBC"/>
    <w:rsid w:val="00D3764F"/>
    <w:rsid w:val="00D408B2"/>
    <w:rsid w:val="00D43D02"/>
    <w:rsid w:val="00D448A5"/>
    <w:rsid w:val="00D4630D"/>
    <w:rsid w:val="00D463BF"/>
    <w:rsid w:val="00D50803"/>
    <w:rsid w:val="00D50B57"/>
    <w:rsid w:val="00D530D4"/>
    <w:rsid w:val="00D54CE2"/>
    <w:rsid w:val="00D60F5D"/>
    <w:rsid w:val="00D611A3"/>
    <w:rsid w:val="00D63E31"/>
    <w:rsid w:val="00D6673D"/>
    <w:rsid w:val="00D74AFC"/>
    <w:rsid w:val="00D7517F"/>
    <w:rsid w:val="00D76DA3"/>
    <w:rsid w:val="00D82C00"/>
    <w:rsid w:val="00D83B8C"/>
    <w:rsid w:val="00D92DDA"/>
    <w:rsid w:val="00D93434"/>
    <w:rsid w:val="00D93CE5"/>
    <w:rsid w:val="00D96747"/>
    <w:rsid w:val="00D96F5A"/>
    <w:rsid w:val="00DA0324"/>
    <w:rsid w:val="00DA186C"/>
    <w:rsid w:val="00DA1A3F"/>
    <w:rsid w:val="00DA2A72"/>
    <w:rsid w:val="00DA31E9"/>
    <w:rsid w:val="00DA3523"/>
    <w:rsid w:val="00DA352C"/>
    <w:rsid w:val="00DA3AC9"/>
    <w:rsid w:val="00DA5079"/>
    <w:rsid w:val="00DA5D7A"/>
    <w:rsid w:val="00DA6E38"/>
    <w:rsid w:val="00DB5BB9"/>
    <w:rsid w:val="00DB70C1"/>
    <w:rsid w:val="00DC0458"/>
    <w:rsid w:val="00DC2B21"/>
    <w:rsid w:val="00DC6FB3"/>
    <w:rsid w:val="00DD183D"/>
    <w:rsid w:val="00DD2492"/>
    <w:rsid w:val="00DD32BB"/>
    <w:rsid w:val="00DD59F0"/>
    <w:rsid w:val="00DD7A2D"/>
    <w:rsid w:val="00DE117F"/>
    <w:rsid w:val="00DE19B8"/>
    <w:rsid w:val="00DE1BE6"/>
    <w:rsid w:val="00DE5A49"/>
    <w:rsid w:val="00DE68DD"/>
    <w:rsid w:val="00DF05E2"/>
    <w:rsid w:val="00DF15C4"/>
    <w:rsid w:val="00DF4BCB"/>
    <w:rsid w:val="00DF651C"/>
    <w:rsid w:val="00DF7ABC"/>
    <w:rsid w:val="00E006F6"/>
    <w:rsid w:val="00E03466"/>
    <w:rsid w:val="00E047C4"/>
    <w:rsid w:val="00E061CD"/>
    <w:rsid w:val="00E06C45"/>
    <w:rsid w:val="00E11B2E"/>
    <w:rsid w:val="00E1419E"/>
    <w:rsid w:val="00E14C51"/>
    <w:rsid w:val="00E173A9"/>
    <w:rsid w:val="00E21891"/>
    <w:rsid w:val="00E230DA"/>
    <w:rsid w:val="00E23FAC"/>
    <w:rsid w:val="00E26205"/>
    <w:rsid w:val="00E267B4"/>
    <w:rsid w:val="00E31211"/>
    <w:rsid w:val="00E32BB7"/>
    <w:rsid w:val="00E343E9"/>
    <w:rsid w:val="00E36F2A"/>
    <w:rsid w:val="00E4086B"/>
    <w:rsid w:val="00E418C1"/>
    <w:rsid w:val="00E42598"/>
    <w:rsid w:val="00E435DF"/>
    <w:rsid w:val="00E43CE9"/>
    <w:rsid w:val="00E44622"/>
    <w:rsid w:val="00E4546C"/>
    <w:rsid w:val="00E47E59"/>
    <w:rsid w:val="00E47FAE"/>
    <w:rsid w:val="00E51091"/>
    <w:rsid w:val="00E53486"/>
    <w:rsid w:val="00E540E0"/>
    <w:rsid w:val="00E57C4C"/>
    <w:rsid w:val="00E659C1"/>
    <w:rsid w:val="00E65A50"/>
    <w:rsid w:val="00E6792B"/>
    <w:rsid w:val="00E7483C"/>
    <w:rsid w:val="00E74FF3"/>
    <w:rsid w:val="00E76859"/>
    <w:rsid w:val="00E779D9"/>
    <w:rsid w:val="00E82D2C"/>
    <w:rsid w:val="00E83781"/>
    <w:rsid w:val="00E86070"/>
    <w:rsid w:val="00E929AA"/>
    <w:rsid w:val="00E94443"/>
    <w:rsid w:val="00E9596B"/>
    <w:rsid w:val="00E9680E"/>
    <w:rsid w:val="00E968CA"/>
    <w:rsid w:val="00E979D3"/>
    <w:rsid w:val="00EA0F68"/>
    <w:rsid w:val="00EA2E20"/>
    <w:rsid w:val="00EA484C"/>
    <w:rsid w:val="00EA6A03"/>
    <w:rsid w:val="00EA792B"/>
    <w:rsid w:val="00EB677C"/>
    <w:rsid w:val="00EB7DB7"/>
    <w:rsid w:val="00EC5C2B"/>
    <w:rsid w:val="00EC69C6"/>
    <w:rsid w:val="00ED1184"/>
    <w:rsid w:val="00ED1916"/>
    <w:rsid w:val="00ED2BF9"/>
    <w:rsid w:val="00ED3A89"/>
    <w:rsid w:val="00EE007C"/>
    <w:rsid w:val="00EE270E"/>
    <w:rsid w:val="00EE64EB"/>
    <w:rsid w:val="00EE6F12"/>
    <w:rsid w:val="00EF0308"/>
    <w:rsid w:val="00EF22C5"/>
    <w:rsid w:val="00EF58F9"/>
    <w:rsid w:val="00EF5EFA"/>
    <w:rsid w:val="00F00E3D"/>
    <w:rsid w:val="00F01DF8"/>
    <w:rsid w:val="00F01E5E"/>
    <w:rsid w:val="00F050C8"/>
    <w:rsid w:val="00F05107"/>
    <w:rsid w:val="00F06177"/>
    <w:rsid w:val="00F0668B"/>
    <w:rsid w:val="00F1064A"/>
    <w:rsid w:val="00F10DA4"/>
    <w:rsid w:val="00F12C15"/>
    <w:rsid w:val="00F16112"/>
    <w:rsid w:val="00F20366"/>
    <w:rsid w:val="00F210E0"/>
    <w:rsid w:val="00F22BB5"/>
    <w:rsid w:val="00F24E93"/>
    <w:rsid w:val="00F33CD3"/>
    <w:rsid w:val="00F403F5"/>
    <w:rsid w:val="00F43D67"/>
    <w:rsid w:val="00F517DF"/>
    <w:rsid w:val="00F51D25"/>
    <w:rsid w:val="00F54AD6"/>
    <w:rsid w:val="00F553B6"/>
    <w:rsid w:val="00F57EA4"/>
    <w:rsid w:val="00F60722"/>
    <w:rsid w:val="00F60C3B"/>
    <w:rsid w:val="00F64A9F"/>
    <w:rsid w:val="00F65FF5"/>
    <w:rsid w:val="00F6646A"/>
    <w:rsid w:val="00F715EB"/>
    <w:rsid w:val="00F71609"/>
    <w:rsid w:val="00F71C61"/>
    <w:rsid w:val="00F7302B"/>
    <w:rsid w:val="00F74E6D"/>
    <w:rsid w:val="00F75E98"/>
    <w:rsid w:val="00F76CF0"/>
    <w:rsid w:val="00F81B35"/>
    <w:rsid w:val="00F829C6"/>
    <w:rsid w:val="00F8305F"/>
    <w:rsid w:val="00F846BC"/>
    <w:rsid w:val="00F858F0"/>
    <w:rsid w:val="00F86E04"/>
    <w:rsid w:val="00F90675"/>
    <w:rsid w:val="00F9077A"/>
    <w:rsid w:val="00F90B08"/>
    <w:rsid w:val="00F92D07"/>
    <w:rsid w:val="00F92EFE"/>
    <w:rsid w:val="00F94C39"/>
    <w:rsid w:val="00F96146"/>
    <w:rsid w:val="00F9656F"/>
    <w:rsid w:val="00F96932"/>
    <w:rsid w:val="00F978F4"/>
    <w:rsid w:val="00FA4952"/>
    <w:rsid w:val="00FA4BD6"/>
    <w:rsid w:val="00FB1E00"/>
    <w:rsid w:val="00FB22A1"/>
    <w:rsid w:val="00FB27DB"/>
    <w:rsid w:val="00FB4C49"/>
    <w:rsid w:val="00FB575B"/>
    <w:rsid w:val="00FC2A32"/>
    <w:rsid w:val="00FC3474"/>
    <w:rsid w:val="00FC4B8A"/>
    <w:rsid w:val="00FC4C4F"/>
    <w:rsid w:val="00FD5724"/>
    <w:rsid w:val="00FD597C"/>
    <w:rsid w:val="00FE1D69"/>
    <w:rsid w:val="00FF00AE"/>
    <w:rsid w:val="00FF23C4"/>
    <w:rsid w:val="00FF32F0"/>
    <w:rsid w:val="00FF3DEB"/>
    <w:rsid w:val="00FF612E"/>
    <w:rsid w:val="00FF76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090F0"/>
  <w15:docId w15:val="{8CD85058-F506-AC4D-BDE6-87A2CA89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2"/>
    <w:rPr>
      <w:rFonts w:ascii="Times New Roman" w:eastAsia="Times New Roman" w:hAnsi="Times New Roman" w:cs="Times New Roman"/>
    </w:rPr>
  </w:style>
  <w:style w:type="paragraph" w:styleId="Heading1">
    <w:name w:val="heading 1"/>
    <w:basedOn w:val="Normal"/>
    <w:next w:val="Normal"/>
    <w:link w:val="Heading1Char"/>
    <w:uiPriority w:val="9"/>
    <w:qFormat/>
    <w:rsid w:val="007D37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7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12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4C4"/>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7D37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7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37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F1251"/>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6E0DDA"/>
    <w:rPr>
      <w:sz w:val="16"/>
      <w:szCs w:val="16"/>
    </w:rPr>
  </w:style>
  <w:style w:type="paragraph" w:styleId="CommentText">
    <w:name w:val="annotation text"/>
    <w:basedOn w:val="Normal"/>
    <w:link w:val="CommentTextChar"/>
    <w:uiPriority w:val="99"/>
    <w:unhideWhenUsed/>
    <w:rsid w:val="006E0DD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0DDA"/>
    <w:rPr>
      <w:sz w:val="20"/>
      <w:szCs w:val="20"/>
    </w:rPr>
  </w:style>
  <w:style w:type="paragraph" w:styleId="CommentSubject">
    <w:name w:val="annotation subject"/>
    <w:basedOn w:val="CommentText"/>
    <w:next w:val="CommentText"/>
    <w:link w:val="CommentSubjectChar"/>
    <w:uiPriority w:val="99"/>
    <w:semiHidden/>
    <w:unhideWhenUsed/>
    <w:rsid w:val="006E0DDA"/>
    <w:rPr>
      <w:b/>
      <w:bCs/>
    </w:rPr>
  </w:style>
  <w:style w:type="character" w:customStyle="1" w:styleId="CommentSubjectChar">
    <w:name w:val="Comment Subject Char"/>
    <w:basedOn w:val="CommentTextChar"/>
    <w:link w:val="CommentSubject"/>
    <w:uiPriority w:val="99"/>
    <w:semiHidden/>
    <w:rsid w:val="006E0DDA"/>
    <w:rPr>
      <w:b/>
      <w:bCs/>
      <w:sz w:val="20"/>
      <w:szCs w:val="20"/>
    </w:rPr>
  </w:style>
  <w:style w:type="paragraph" w:styleId="BalloonText">
    <w:name w:val="Balloon Text"/>
    <w:basedOn w:val="Normal"/>
    <w:link w:val="BalloonTextChar"/>
    <w:uiPriority w:val="99"/>
    <w:semiHidden/>
    <w:unhideWhenUsed/>
    <w:rsid w:val="006E0DDA"/>
    <w:rPr>
      <w:rFonts w:eastAsiaTheme="minorHAnsi"/>
      <w:sz w:val="18"/>
      <w:szCs w:val="18"/>
    </w:rPr>
  </w:style>
  <w:style w:type="character" w:customStyle="1" w:styleId="BalloonTextChar">
    <w:name w:val="Balloon Text Char"/>
    <w:basedOn w:val="DefaultParagraphFont"/>
    <w:link w:val="BalloonText"/>
    <w:uiPriority w:val="99"/>
    <w:semiHidden/>
    <w:rsid w:val="006E0DDA"/>
    <w:rPr>
      <w:rFonts w:ascii="Times New Roman" w:hAnsi="Times New Roman" w:cs="Times New Roman"/>
      <w:sz w:val="18"/>
      <w:szCs w:val="18"/>
    </w:rPr>
  </w:style>
  <w:style w:type="table" w:styleId="TableGrid">
    <w:name w:val="Table Grid"/>
    <w:basedOn w:val="TableNormal"/>
    <w:uiPriority w:val="39"/>
    <w:rsid w:val="00054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1EA7"/>
    <w:rPr>
      <w:rFonts w:ascii="Times New Roman" w:eastAsia="Times New Roman" w:hAnsi="Times New Roman" w:cs="Times New Roman"/>
    </w:rPr>
  </w:style>
  <w:style w:type="paragraph" w:styleId="Header">
    <w:name w:val="header"/>
    <w:basedOn w:val="Normal"/>
    <w:link w:val="HeaderChar"/>
    <w:uiPriority w:val="99"/>
    <w:unhideWhenUsed/>
    <w:rsid w:val="00BA2F90"/>
    <w:pPr>
      <w:tabs>
        <w:tab w:val="center" w:pos="4680"/>
        <w:tab w:val="right" w:pos="9360"/>
      </w:tabs>
    </w:pPr>
  </w:style>
  <w:style w:type="character" w:customStyle="1" w:styleId="HeaderChar">
    <w:name w:val="Header Char"/>
    <w:basedOn w:val="DefaultParagraphFont"/>
    <w:link w:val="Header"/>
    <w:uiPriority w:val="99"/>
    <w:rsid w:val="00BA2F90"/>
    <w:rPr>
      <w:rFonts w:ascii="Times New Roman" w:eastAsia="Times New Roman" w:hAnsi="Times New Roman" w:cs="Times New Roman"/>
    </w:rPr>
  </w:style>
  <w:style w:type="paragraph" w:styleId="Footer">
    <w:name w:val="footer"/>
    <w:basedOn w:val="Normal"/>
    <w:link w:val="FooterChar"/>
    <w:uiPriority w:val="99"/>
    <w:unhideWhenUsed/>
    <w:rsid w:val="00BA2F90"/>
    <w:pPr>
      <w:tabs>
        <w:tab w:val="center" w:pos="4680"/>
        <w:tab w:val="right" w:pos="9360"/>
      </w:tabs>
    </w:pPr>
  </w:style>
  <w:style w:type="character" w:customStyle="1" w:styleId="FooterChar">
    <w:name w:val="Footer Char"/>
    <w:basedOn w:val="DefaultParagraphFont"/>
    <w:link w:val="Footer"/>
    <w:uiPriority w:val="99"/>
    <w:rsid w:val="00BA2F90"/>
    <w:rPr>
      <w:rFonts w:ascii="Times New Roman" w:eastAsia="Times New Roman" w:hAnsi="Times New Roman" w:cs="Times New Roman"/>
    </w:rPr>
  </w:style>
  <w:style w:type="table" w:styleId="TableGridLight">
    <w:name w:val="Grid Table Light"/>
    <w:basedOn w:val="TableNormal"/>
    <w:uiPriority w:val="40"/>
    <w:rsid w:val="00BF4D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954B7"/>
    <w:pPr>
      <w:spacing w:before="100" w:beforeAutospacing="1" w:after="100" w:afterAutospacing="1"/>
    </w:pPr>
    <w:rPr>
      <w:lang w:eastAsia="en-GB"/>
    </w:rPr>
  </w:style>
  <w:style w:type="character" w:styleId="Hyperlink">
    <w:name w:val="Hyperlink"/>
    <w:basedOn w:val="DefaultParagraphFont"/>
    <w:uiPriority w:val="99"/>
    <w:unhideWhenUsed/>
    <w:rsid w:val="007649AA"/>
    <w:rPr>
      <w:color w:val="0563C1" w:themeColor="hyperlink"/>
      <w:u w:val="single"/>
    </w:rPr>
  </w:style>
  <w:style w:type="character" w:styleId="UnresolvedMention">
    <w:name w:val="Unresolved Mention"/>
    <w:basedOn w:val="DefaultParagraphFont"/>
    <w:uiPriority w:val="99"/>
    <w:semiHidden/>
    <w:unhideWhenUsed/>
    <w:rsid w:val="007649AA"/>
    <w:rPr>
      <w:color w:val="605E5C"/>
      <w:shd w:val="clear" w:color="auto" w:fill="E1DFDD"/>
    </w:rPr>
  </w:style>
  <w:style w:type="character" w:styleId="LineNumber">
    <w:name w:val="line number"/>
    <w:basedOn w:val="DefaultParagraphFont"/>
    <w:uiPriority w:val="99"/>
    <w:semiHidden/>
    <w:unhideWhenUsed/>
    <w:rsid w:val="004D1709"/>
  </w:style>
  <w:style w:type="numbering" w:customStyle="1" w:styleId="Stylecharring">
    <w:name w:val="Style charring"/>
    <w:uiPriority w:val="99"/>
    <w:rsid w:val="00431E7A"/>
    <w:pPr>
      <w:numPr>
        <w:numId w:val="9"/>
      </w:numPr>
    </w:pPr>
  </w:style>
  <w:style w:type="character" w:customStyle="1" w:styleId="apple-converted-space">
    <w:name w:val="apple-converted-space"/>
    <w:basedOn w:val="DefaultParagraphFont"/>
    <w:rsid w:val="00BB0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36309">
      <w:bodyDiv w:val="1"/>
      <w:marLeft w:val="0"/>
      <w:marRight w:val="0"/>
      <w:marTop w:val="0"/>
      <w:marBottom w:val="0"/>
      <w:divBdr>
        <w:top w:val="none" w:sz="0" w:space="0" w:color="auto"/>
        <w:left w:val="none" w:sz="0" w:space="0" w:color="auto"/>
        <w:bottom w:val="none" w:sz="0" w:space="0" w:color="auto"/>
        <w:right w:val="none" w:sz="0" w:space="0" w:color="auto"/>
      </w:divBdr>
      <w:divsChild>
        <w:div w:id="225530696">
          <w:marLeft w:val="0"/>
          <w:marRight w:val="0"/>
          <w:marTop w:val="0"/>
          <w:marBottom w:val="0"/>
          <w:divBdr>
            <w:top w:val="none" w:sz="0" w:space="0" w:color="auto"/>
            <w:left w:val="none" w:sz="0" w:space="0" w:color="auto"/>
            <w:bottom w:val="none" w:sz="0" w:space="0" w:color="auto"/>
            <w:right w:val="none" w:sz="0" w:space="0" w:color="auto"/>
          </w:divBdr>
          <w:divsChild>
            <w:div w:id="880018733">
              <w:marLeft w:val="0"/>
              <w:marRight w:val="0"/>
              <w:marTop w:val="0"/>
              <w:marBottom w:val="0"/>
              <w:divBdr>
                <w:top w:val="none" w:sz="0" w:space="0" w:color="auto"/>
                <w:left w:val="none" w:sz="0" w:space="0" w:color="auto"/>
                <w:bottom w:val="none" w:sz="0" w:space="0" w:color="auto"/>
                <w:right w:val="none" w:sz="0" w:space="0" w:color="auto"/>
              </w:divBdr>
              <w:divsChild>
                <w:div w:id="4034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8869">
      <w:bodyDiv w:val="1"/>
      <w:marLeft w:val="0"/>
      <w:marRight w:val="0"/>
      <w:marTop w:val="0"/>
      <w:marBottom w:val="0"/>
      <w:divBdr>
        <w:top w:val="none" w:sz="0" w:space="0" w:color="auto"/>
        <w:left w:val="none" w:sz="0" w:space="0" w:color="auto"/>
        <w:bottom w:val="none" w:sz="0" w:space="0" w:color="auto"/>
        <w:right w:val="none" w:sz="0" w:space="0" w:color="auto"/>
      </w:divBdr>
      <w:divsChild>
        <w:div w:id="1431512100">
          <w:marLeft w:val="0"/>
          <w:marRight w:val="0"/>
          <w:marTop w:val="0"/>
          <w:marBottom w:val="0"/>
          <w:divBdr>
            <w:top w:val="none" w:sz="0" w:space="0" w:color="auto"/>
            <w:left w:val="none" w:sz="0" w:space="0" w:color="auto"/>
            <w:bottom w:val="none" w:sz="0" w:space="0" w:color="auto"/>
            <w:right w:val="none" w:sz="0" w:space="0" w:color="auto"/>
          </w:divBdr>
          <w:divsChild>
            <w:div w:id="2132354249">
              <w:marLeft w:val="0"/>
              <w:marRight w:val="0"/>
              <w:marTop w:val="0"/>
              <w:marBottom w:val="0"/>
              <w:divBdr>
                <w:top w:val="none" w:sz="0" w:space="0" w:color="auto"/>
                <w:left w:val="none" w:sz="0" w:space="0" w:color="auto"/>
                <w:bottom w:val="none" w:sz="0" w:space="0" w:color="auto"/>
                <w:right w:val="none" w:sz="0" w:space="0" w:color="auto"/>
              </w:divBdr>
              <w:divsChild>
                <w:div w:id="691568205">
                  <w:marLeft w:val="0"/>
                  <w:marRight w:val="0"/>
                  <w:marTop w:val="0"/>
                  <w:marBottom w:val="0"/>
                  <w:divBdr>
                    <w:top w:val="none" w:sz="0" w:space="0" w:color="auto"/>
                    <w:left w:val="none" w:sz="0" w:space="0" w:color="auto"/>
                    <w:bottom w:val="none" w:sz="0" w:space="0" w:color="auto"/>
                    <w:right w:val="none" w:sz="0" w:space="0" w:color="auto"/>
                  </w:divBdr>
                  <w:divsChild>
                    <w:div w:id="20294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48">
      <w:bodyDiv w:val="1"/>
      <w:marLeft w:val="0"/>
      <w:marRight w:val="0"/>
      <w:marTop w:val="0"/>
      <w:marBottom w:val="0"/>
      <w:divBdr>
        <w:top w:val="none" w:sz="0" w:space="0" w:color="auto"/>
        <w:left w:val="none" w:sz="0" w:space="0" w:color="auto"/>
        <w:bottom w:val="none" w:sz="0" w:space="0" w:color="auto"/>
        <w:right w:val="none" w:sz="0" w:space="0" w:color="auto"/>
      </w:divBdr>
      <w:divsChild>
        <w:div w:id="1051929120">
          <w:marLeft w:val="0"/>
          <w:marRight w:val="0"/>
          <w:marTop w:val="0"/>
          <w:marBottom w:val="0"/>
          <w:divBdr>
            <w:top w:val="none" w:sz="0" w:space="0" w:color="auto"/>
            <w:left w:val="none" w:sz="0" w:space="0" w:color="auto"/>
            <w:bottom w:val="none" w:sz="0" w:space="0" w:color="auto"/>
            <w:right w:val="none" w:sz="0" w:space="0" w:color="auto"/>
          </w:divBdr>
          <w:divsChild>
            <w:div w:id="1821143953">
              <w:marLeft w:val="0"/>
              <w:marRight w:val="0"/>
              <w:marTop w:val="0"/>
              <w:marBottom w:val="0"/>
              <w:divBdr>
                <w:top w:val="none" w:sz="0" w:space="0" w:color="auto"/>
                <w:left w:val="none" w:sz="0" w:space="0" w:color="auto"/>
                <w:bottom w:val="none" w:sz="0" w:space="0" w:color="auto"/>
                <w:right w:val="none" w:sz="0" w:space="0" w:color="auto"/>
              </w:divBdr>
              <w:divsChild>
                <w:div w:id="969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31283">
      <w:bodyDiv w:val="1"/>
      <w:marLeft w:val="0"/>
      <w:marRight w:val="0"/>
      <w:marTop w:val="0"/>
      <w:marBottom w:val="0"/>
      <w:divBdr>
        <w:top w:val="none" w:sz="0" w:space="0" w:color="auto"/>
        <w:left w:val="none" w:sz="0" w:space="0" w:color="auto"/>
        <w:bottom w:val="none" w:sz="0" w:space="0" w:color="auto"/>
        <w:right w:val="none" w:sz="0" w:space="0" w:color="auto"/>
      </w:divBdr>
    </w:div>
    <w:div w:id="1343240227">
      <w:bodyDiv w:val="1"/>
      <w:marLeft w:val="0"/>
      <w:marRight w:val="0"/>
      <w:marTop w:val="0"/>
      <w:marBottom w:val="0"/>
      <w:divBdr>
        <w:top w:val="none" w:sz="0" w:space="0" w:color="auto"/>
        <w:left w:val="none" w:sz="0" w:space="0" w:color="auto"/>
        <w:bottom w:val="none" w:sz="0" w:space="0" w:color="auto"/>
        <w:right w:val="none" w:sz="0" w:space="0" w:color="auto"/>
      </w:divBdr>
    </w:div>
    <w:div w:id="1345398692">
      <w:bodyDiv w:val="1"/>
      <w:marLeft w:val="0"/>
      <w:marRight w:val="0"/>
      <w:marTop w:val="0"/>
      <w:marBottom w:val="0"/>
      <w:divBdr>
        <w:top w:val="none" w:sz="0" w:space="0" w:color="auto"/>
        <w:left w:val="none" w:sz="0" w:space="0" w:color="auto"/>
        <w:bottom w:val="none" w:sz="0" w:space="0" w:color="auto"/>
        <w:right w:val="none" w:sz="0" w:space="0" w:color="auto"/>
      </w:divBdr>
    </w:div>
    <w:div w:id="1410688990">
      <w:bodyDiv w:val="1"/>
      <w:marLeft w:val="0"/>
      <w:marRight w:val="0"/>
      <w:marTop w:val="0"/>
      <w:marBottom w:val="0"/>
      <w:divBdr>
        <w:top w:val="none" w:sz="0" w:space="0" w:color="auto"/>
        <w:left w:val="none" w:sz="0" w:space="0" w:color="auto"/>
        <w:bottom w:val="none" w:sz="0" w:space="0" w:color="auto"/>
        <w:right w:val="none" w:sz="0" w:space="0" w:color="auto"/>
      </w:divBdr>
    </w:div>
    <w:div w:id="1460417268">
      <w:bodyDiv w:val="1"/>
      <w:marLeft w:val="0"/>
      <w:marRight w:val="0"/>
      <w:marTop w:val="0"/>
      <w:marBottom w:val="0"/>
      <w:divBdr>
        <w:top w:val="none" w:sz="0" w:space="0" w:color="auto"/>
        <w:left w:val="none" w:sz="0" w:space="0" w:color="auto"/>
        <w:bottom w:val="none" w:sz="0" w:space="0" w:color="auto"/>
        <w:right w:val="none" w:sz="0" w:space="0" w:color="auto"/>
      </w:divBdr>
      <w:divsChild>
        <w:div w:id="1149975348">
          <w:marLeft w:val="0"/>
          <w:marRight w:val="0"/>
          <w:marTop w:val="0"/>
          <w:marBottom w:val="0"/>
          <w:divBdr>
            <w:top w:val="none" w:sz="0" w:space="0" w:color="auto"/>
            <w:left w:val="none" w:sz="0" w:space="0" w:color="auto"/>
            <w:bottom w:val="none" w:sz="0" w:space="0" w:color="auto"/>
            <w:right w:val="none" w:sz="0" w:space="0" w:color="auto"/>
          </w:divBdr>
          <w:divsChild>
            <w:div w:id="1013914884">
              <w:marLeft w:val="0"/>
              <w:marRight w:val="0"/>
              <w:marTop w:val="0"/>
              <w:marBottom w:val="0"/>
              <w:divBdr>
                <w:top w:val="none" w:sz="0" w:space="0" w:color="auto"/>
                <w:left w:val="none" w:sz="0" w:space="0" w:color="auto"/>
                <w:bottom w:val="none" w:sz="0" w:space="0" w:color="auto"/>
                <w:right w:val="none" w:sz="0" w:space="0" w:color="auto"/>
              </w:divBdr>
              <w:divsChild>
                <w:div w:id="11044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67153">
      <w:bodyDiv w:val="1"/>
      <w:marLeft w:val="0"/>
      <w:marRight w:val="0"/>
      <w:marTop w:val="0"/>
      <w:marBottom w:val="0"/>
      <w:divBdr>
        <w:top w:val="none" w:sz="0" w:space="0" w:color="auto"/>
        <w:left w:val="none" w:sz="0" w:space="0" w:color="auto"/>
        <w:bottom w:val="none" w:sz="0" w:space="0" w:color="auto"/>
        <w:right w:val="none" w:sz="0" w:space="0" w:color="auto"/>
      </w:divBdr>
    </w:div>
    <w:div w:id="1795556441">
      <w:bodyDiv w:val="1"/>
      <w:marLeft w:val="0"/>
      <w:marRight w:val="0"/>
      <w:marTop w:val="0"/>
      <w:marBottom w:val="0"/>
      <w:divBdr>
        <w:top w:val="none" w:sz="0" w:space="0" w:color="auto"/>
        <w:left w:val="none" w:sz="0" w:space="0" w:color="auto"/>
        <w:bottom w:val="none" w:sz="0" w:space="0" w:color="auto"/>
        <w:right w:val="none" w:sz="0" w:space="0" w:color="auto"/>
      </w:divBdr>
    </w:div>
    <w:div w:id="1883250751">
      <w:bodyDiv w:val="1"/>
      <w:marLeft w:val="0"/>
      <w:marRight w:val="0"/>
      <w:marTop w:val="0"/>
      <w:marBottom w:val="0"/>
      <w:divBdr>
        <w:top w:val="none" w:sz="0" w:space="0" w:color="auto"/>
        <w:left w:val="none" w:sz="0" w:space="0" w:color="auto"/>
        <w:bottom w:val="none" w:sz="0" w:space="0" w:color="auto"/>
        <w:right w:val="none" w:sz="0" w:space="0" w:color="auto"/>
      </w:divBdr>
    </w:div>
    <w:div w:id="1906601823">
      <w:bodyDiv w:val="1"/>
      <w:marLeft w:val="0"/>
      <w:marRight w:val="0"/>
      <w:marTop w:val="0"/>
      <w:marBottom w:val="0"/>
      <w:divBdr>
        <w:top w:val="none" w:sz="0" w:space="0" w:color="auto"/>
        <w:left w:val="none" w:sz="0" w:space="0" w:color="auto"/>
        <w:bottom w:val="none" w:sz="0" w:space="0" w:color="auto"/>
        <w:right w:val="none" w:sz="0" w:space="0" w:color="auto"/>
      </w:divBdr>
    </w:div>
    <w:div w:id="198838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lizabeth.stroud@arch.ox.ac.uk" TargetMode="Externa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16/j.jasrep.2020.102215" TargetMode="Externa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www.sciencedirect.com/science/article/pii/S1879981721000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DA96-4B2D-0643-9777-127BB4C98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18</Pages>
  <Words>7772</Words>
  <Characters>44301</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Stroud</dc:creator>
  <cp:keywords/>
  <dc:description/>
  <cp:lastModifiedBy>Elizabeth Stroud</cp:lastModifiedBy>
  <cp:revision>2</cp:revision>
  <cp:lastPrinted>2023-01-09T16:56:00Z</cp:lastPrinted>
  <dcterms:created xsi:type="dcterms:W3CDTF">2023-01-20T14:06:00Z</dcterms:created>
  <dcterms:modified xsi:type="dcterms:W3CDTF">2023-02-01T17:07:00Z</dcterms:modified>
</cp:coreProperties>
</file>